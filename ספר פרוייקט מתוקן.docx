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D18DA2" w14:textId="77777777" w:rsidR="00A238FD" w:rsidRDefault="00E96486" w:rsidP="00A238FD">
      <w:pPr>
        <w:bidi/>
        <w:rPr>
          <w:rtl/>
        </w:rPr>
      </w:pPr>
      <w:r>
        <w:rPr>
          <w:noProof/>
          <w:rtl/>
        </w:rPr>
        <w:pict w14:anchorId="2D4A0EE6">
          <v:shapetype id="_x0000_t202" coordsize="21600,21600" o:spt="202" path="m,l,21600r21600,l21600,xe">
            <v:stroke joinstyle="miter"/>
            <v:path gradientshapeok="t" o:connecttype="rect"/>
          </v:shapetype>
          <v:shape id="Text Box 1" o:spid="_x0000_s1026" type="#_x0000_t202" style="position:absolute;left:0;text-align:left;margin-left:64.9pt;margin-top:0;width:404.25pt;height:180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" filled="f" stroked="f">
            <v:textbox>
              <w:txbxContent>
                <w:p w14:paraId="4665E2AB" w14:textId="77777777" w:rsidR="00E96486" w:rsidRPr="00220EEA" w:rsidRDefault="00E96486" w:rsidP="00A238FD">
                  <w:pPr>
                    <w:jc w:val="center"/>
                    <w:rPr>
                      <w:rFonts w:asciiTheme="minorBidi" w:hAnsiTheme="minorBidi"/>
                      <w:sz w:val="24"/>
                      <w:szCs w:val="24"/>
                      <w:rtl/>
                    </w:rPr>
                  </w:pPr>
                  <w:r>
                    <w:rPr>
                      <w:rFonts w:hint="cs"/>
                      <w:b/>
                      <w:color w:val="5B9BD5" w:themeColor="accent5"/>
                      <w:sz w:val="72"/>
                      <w:szCs w:val="72"/>
                      <w:rtl/>
                    </w:rPr>
                    <w:t>נושא הפרויקט: מערכת לזיהוי חריגות סביבתיות אצל תינוקות</w:t>
                  </w:r>
                </w:p>
                <w:p w14:paraId="4DB5A2F2" w14:textId="77777777" w:rsidR="00E96486" w:rsidRPr="00A238FD" w:rsidRDefault="00E96486" w:rsidP="00A238FD">
                  <w:pPr>
                    <w:bidi/>
                    <w:jc w:val="center"/>
                    <w:rPr>
                      <w:b/>
                      <w:color w:val="5B9BD5" w:themeColor="accent5"/>
                      <w:sz w:val="72"/>
                      <w:szCs w:val="72"/>
                    </w:rPr>
                  </w:pPr>
                </w:p>
              </w:txbxContent>
            </v:textbox>
            <w10:wrap anchorx="margin"/>
          </v:shape>
        </w:pict>
      </w:r>
    </w:p>
    <w:p w14:paraId="3033380D" w14:textId="77777777" w:rsidR="00A238FD" w:rsidRDefault="00A238FD" w:rsidP="00A238FD">
      <w:pPr>
        <w:bidi/>
        <w:rPr>
          <w:rtl/>
        </w:rPr>
      </w:pPr>
    </w:p>
    <w:p w14:paraId="37FA070A" w14:textId="77777777" w:rsidR="00D04FFC" w:rsidRDefault="00D04FFC" w:rsidP="00A238FD">
      <w:pPr>
        <w:bidi/>
        <w:rPr>
          <w:rtl/>
        </w:rPr>
      </w:pPr>
    </w:p>
    <w:p w14:paraId="0DECECF1" w14:textId="77777777" w:rsidR="00A238FD" w:rsidRDefault="00A238FD" w:rsidP="00A238FD">
      <w:pPr>
        <w:bidi/>
        <w:rPr>
          <w:rtl/>
        </w:rPr>
      </w:pPr>
    </w:p>
    <w:p w14:paraId="554A9904" w14:textId="77777777" w:rsidR="00A238FD" w:rsidRDefault="00A238FD" w:rsidP="00A238FD">
      <w:pPr>
        <w:bidi/>
        <w:rPr>
          <w:rtl/>
        </w:rPr>
      </w:pPr>
    </w:p>
    <w:p w14:paraId="29DD0286" w14:textId="77777777" w:rsidR="00A238FD" w:rsidRDefault="00A238FD" w:rsidP="00A238FD">
      <w:pPr>
        <w:bidi/>
        <w:rPr>
          <w:rtl/>
        </w:rPr>
      </w:pPr>
    </w:p>
    <w:p w14:paraId="1EB6A0E1" w14:textId="77777777" w:rsidR="00A238FD" w:rsidRDefault="00A238FD" w:rsidP="00A238FD">
      <w:pPr>
        <w:bidi/>
        <w:rPr>
          <w:rtl/>
        </w:rPr>
      </w:pPr>
    </w:p>
    <w:p w14:paraId="5F46952E" w14:textId="77777777" w:rsidR="00A238FD" w:rsidRDefault="00A238FD" w:rsidP="00A238FD">
      <w:pPr>
        <w:bidi/>
        <w:rPr>
          <w:rtl/>
        </w:rPr>
      </w:pPr>
    </w:p>
    <w:p w14:paraId="31D5DD74" w14:textId="77777777" w:rsidR="00A238FD" w:rsidRDefault="00A238FD" w:rsidP="00A238FD">
      <w:pPr>
        <w:bidi/>
        <w:rPr>
          <w:rtl/>
        </w:rPr>
      </w:pPr>
    </w:p>
    <w:p w14:paraId="749D7983" w14:textId="77777777" w:rsidR="00A238FD" w:rsidRDefault="00A221BC" w:rsidP="00A238FD">
      <w:pPr>
        <w:bidi/>
        <w:rPr>
          <w:rtl/>
        </w:rPr>
      </w:pPr>
      <w:r>
        <w:rPr>
          <w:noProof/>
        </w:rPr>
        <w:drawing>
          <wp:anchor distT="0" distB="0" distL="114300" distR="114300" simplePos="0" relativeHeight="251641856" behindDoc="0" locked="0" layoutInCell="1" allowOverlap="1" wp14:anchorId="0D2A63BA" wp14:editId="3B447925">
            <wp:simplePos x="0" y="0"/>
            <wp:positionH relativeFrom="margin">
              <wp:align>center</wp:align>
            </wp:positionH>
            <wp:positionV relativeFrom="paragraph">
              <wp:posOffset>220980</wp:posOffset>
            </wp:positionV>
            <wp:extent cx="3804480" cy="2543175"/>
            <wp:effectExtent l="0" t="0" r="5715" b="0"/>
            <wp:wrapNone/>
            <wp:docPr id="2" name="Picture 2" descr="C:\Users\Dror\AppData\Local\Microsoft\Windows\INetCache\Content.Word\shutterstock-114431425_w555_h5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ror\AppData\Local\Microsoft\Windows\INetCache\Content.Word\shutterstock-114431425_w555_h555.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04480" cy="2543175"/>
                    </a:xfrm>
                    <a:prstGeom prst="rect">
                      <a:avLst/>
                    </a:prstGeom>
                    <a:noFill/>
                    <a:ln>
                      <a:noFill/>
                    </a:ln>
                  </pic:spPr>
                </pic:pic>
              </a:graphicData>
            </a:graphic>
          </wp:anchor>
        </w:drawing>
      </w:r>
    </w:p>
    <w:p w14:paraId="584B96A4" w14:textId="77777777" w:rsidR="00A238FD" w:rsidRDefault="00A238FD" w:rsidP="00A238FD">
      <w:pPr>
        <w:bidi/>
        <w:rPr>
          <w:rtl/>
        </w:rPr>
      </w:pPr>
    </w:p>
    <w:p w14:paraId="66DEFBC0" w14:textId="77777777" w:rsidR="00A238FD" w:rsidRDefault="00A238FD" w:rsidP="00A238FD">
      <w:pPr>
        <w:bidi/>
      </w:pPr>
    </w:p>
    <w:p w14:paraId="136CDD5A" w14:textId="77777777" w:rsidR="00A238FD" w:rsidRDefault="00A238FD" w:rsidP="00A238FD">
      <w:pPr>
        <w:bidi/>
      </w:pPr>
    </w:p>
    <w:p w14:paraId="52748F0D" w14:textId="77777777" w:rsidR="00A238FD" w:rsidRDefault="00A238FD" w:rsidP="00A238FD">
      <w:pPr>
        <w:bidi/>
      </w:pPr>
    </w:p>
    <w:p w14:paraId="5CA0B8E4" w14:textId="77777777" w:rsidR="00A238FD" w:rsidRDefault="00A238FD" w:rsidP="00A238FD">
      <w:pPr>
        <w:bidi/>
      </w:pPr>
    </w:p>
    <w:p w14:paraId="1CE1F47F" w14:textId="77777777" w:rsidR="00A238FD" w:rsidRDefault="00A238FD" w:rsidP="00A238FD">
      <w:pPr>
        <w:bidi/>
      </w:pPr>
    </w:p>
    <w:p w14:paraId="236D74AB" w14:textId="77777777" w:rsidR="00A238FD" w:rsidRDefault="00A238FD" w:rsidP="00A238FD">
      <w:pPr>
        <w:bidi/>
      </w:pPr>
    </w:p>
    <w:p w14:paraId="3921975E" w14:textId="77777777" w:rsidR="00A238FD" w:rsidRDefault="00A238FD" w:rsidP="00A238FD">
      <w:pPr>
        <w:bidi/>
      </w:pPr>
    </w:p>
    <w:p w14:paraId="58B8C36B" w14:textId="77777777" w:rsidR="00A238FD" w:rsidRDefault="00A238FD" w:rsidP="00A238FD">
      <w:pPr>
        <w:bidi/>
        <w:rPr>
          <w:rtl/>
        </w:rPr>
      </w:pPr>
    </w:p>
    <w:p w14:paraId="432DCAA5" w14:textId="77777777" w:rsidR="00A238FD" w:rsidRDefault="00A238FD" w:rsidP="00A238FD">
      <w:pPr>
        <w:bidi/>
        <w:rPr>
          <w:rtl/>
        </w:rPr>
      </w:pPr>
    </w:p>
    <w:p w14:paraId="4EC3EF90" w14:textId="77777777" w:rsidR="00A238FD" w:rsidRDefault="00A238FD" w:rsidP="00A238FD">
      <w:pPr>
        <w:bidi/>
      </w:pPr>
    </w:p>
    <w:p w14:paraId="4DCA3610" w14:textId="77777777" w:rsidR="007B3A1B" w:rsidRDefault="007B3A1B" w:rsidP="007B3A1B">
      <w:pPr>
        <w:bidi/>
      </w:pPr>
    </w:p>
    <w:p w14:paraId="6188D9FA" w14:textId="77777777" w:rsidR="00A238FD" w:rsidRDefault="00A238FD" w:rsidP="00A454B6">
      <w:pPr>
        <w:bidi/>
        <w:jc w:val="center"/>
      </w:pPr>
    </w:p>
    <w:p w14:paraId="5A1F47AD" w14:textId="77777777" w:rsidR="00A454B6" w:rsidRPr="00352A40" w:rsidRDefault="00A238FD" w:rsidP="00A221BC">
      <w:pPr>
        <w:bidi/>
        <w:jc w:val="center"/>
        <w:rPr>
          <w:rFonts w:ascii="David" w:hAnsi="David" w:cs="David"/>
          <w:sz w:val="40"/>
          <w:szCs w:val="40"/>
          <w:rtl/>
        </w:rPr>
      </w:pPr>
      <w:r w:rsidRPr="00352A40">
        <w:rPr>
          <w:rFonts w:ascii="David" w:hAnsi="David" w:cs="David"/>
          <w:sz w:val="40"/>
          <w:szCs w:val="40"/>
          <w:u w:val="single"/>
          <w:rtl/>
        </w:rPr>
        <w:t>שמות מגישים:</w:t>
      </w:r>
      <w:r w:rsidRPr="00352A40">
        <w:rPr>
          <w:rFonts w:ascii="David" w:hAnsi="David" w:cs="David"/>
          <w:sz w:val="40"/>
          <w:szCs w:val="40"/>
          <w:rtl/>
        </w:rPr>
        <w:t xml:space="preserve"> דרור רוסין 301795142, שגיא ראובן 308446160, יהודה יחיאל שכטר 312256050.</w:t>
      </w:r>
    </w:p>
    <w:p w14:paraId="7D0D9B59" w14:textId="77777777" w:rsidR="00A221BC" w:rsidRDefault="00A221BC" w:rsidP="00A221BC">
      <w:pPr>
        <w:bidi/>
        <w:jc w:val="center"/>
        <w:rPr>
          <w:rFonts w:ascii="David" w:hAnsi="David" w:cs="David"/>
          <w:sz w:val="40"/>
          <w:szCs w:val="40"/>
        </w:rPr>
      </w:pPr>
    </w:p>
    <w:p w14:paraId="0E0DADEE" w14:textId="77777777" w:rsidR="007B3A1B" w:rsidRPr="00352A40" w:rsidRDefault="007B3A1B" w:rsidP="007B3A1B">
      <w:pPr>
        <w:bidi/>
        <w:jc w:val="center"/>
        <w:rPr>
          <w:rFonts w:ascii="David" w:hAnsi="David" w:cs="David"/>
          <w:sz w:val="40"/>
          <w:szCs w:val="40"/>
          <w:rtl/>
        </w:rPr>
      </w:pPr>
    </w:p>
    <w:p w14:paraId="3DD63C08" w14:textId="77777777" w:rsidR="007B3A1B" w:rsidRPr="00352A40" w:rsidRDefault="00A238FD" w:rsidP="00E02C0E">
      <w:pPr>
        <w:bidi/>
        <w:jc w:val="center"/>
        <w:rPr>
          <w:rFonts w:ascii="David" w:hAnsi="David" w:cs="David"/>
          <w:sz w:val="40"/>
          <w:szCs w:val="40"/>
          <w:rtl/>
        </w:rPr>
      </w:pPr>
      <w:r w:rsidRPr="00352A40">
        <w:rPr>
          <w:rFonts w:ascii="David" w:hAnsi="David" w:cs="David"/>
          <w:sz w:val="40"/>
          <w:szCs w:val="40"/>
          <w:u w:val="single"/>
          <w:rtl/>
        </w:rPr>
        <w:t>שם המנחה:</w:t>
      </w:r>
      <w:r w:rsidRPr="00352A40">
        <w:rPr>
          <w:rFonts w:ascii="David" w:hAnsi="David" w:cs="David"/>
          <w:sz w:val="40"/>
          <w:szCs w:val="40"/>
          <w:rtl/>
        </w:rPr>
        <w:t xml:space="preserve"> ד"ר אופיר דן.</w:t>
      </w:r>
    </w:p>
    <w:p w14:paraId="5EC9DE10" w14:textId="77777777" w:rsidR="00A454B6" w:rsidRDefault="00A454B6" w:rsidP="00352A40">
      <w:pPr>
        <w:bidi/>
        <w:rPr>
          <w:rFonts w:asciiTheme="minorBidi" w:hAnsiTheme="minorBidi"/>
          <w:sz w:val="40"/>
          <w:szCs w:val="40"/>
          <w:rtl/>
        </w:rPr>
      </w:pPr>
    </w:p>
    <w:p w14:paraId="0158FFE1" w14:textId="77777777" w:rsidR="00A454B6" w:rsidRPr="00BC5766" w:rsidRDefault="00A454B6" w:rsidP="00A454B6">
      <w:pPr>
        <w:jc w:val="center"/>
        <w:rPr>
          <w:rFonts w:ascii="David" w:eastAsia="Times New Roman" w:hAnsi="David" w:cs="David"/>
          <w:b/>
          <w:bCs/>
          <w:color w:val="FF0000"/>
          <w:sz w:val="48"/>
          <w:szCs w:val="48"/>
          <w:u w:val="single"/>
        </w:rPr>
      </w:pPr>
      <w:r w:rsidRPr="00352A40">
        <w:rPr>
          <w:rFonts w:ascii="David" w:hAnsi="David" w:cs="David"/>
          <w:b/>
          <w:bCs/>
          <w:color w:val="FF0000"/>
          <w:sz w:val="48"/>
          <w:szCs w:val="48"/>
          <w:u w:val="single"/>
          <w:rtl/>
          <w:cs/>
          <w:lang w:val="he-IL"/>
        </w:rPr>
        <w:lastRenderedPageBreak/>
        <w:t xml:space="preserve">תוכן </w:t>
      </w:r>
      <w:commentRangeStart w:id="0"/>
      <w:r w:rsidRPr="00352A40">
        <w:rPr>
          <w:rFonts w:ascii="David" w:hAnsi="David" w:cs="David"/>
          <w:b/>
          <w:bCs/>
          <w:color w:val="FF0000"/>
          <w:sz w:val="48"/>
          <w:szCs w:val="48"/>
          <w:u w:val="single"/>
          <w:rtl/>
          <w:cs/>
          <w:lang w:val="he-IL"/>
        </w:rPr>
        <w:t>עניינים</w:t>
      </w:r>
      <w:commentRangeEnd w:id="0"/>
      <w:r w:rsidR="008178A6">
        <w:rPr>
          <w:rStyle w:val="CommentReference"/>
          <w:rtl/>
        </w:rPr>
        <w:commentReference w:id="0"/>
      </w:r>
    </w:p>
    <w:p w14:paraId="4E5D1C13" w14:textId="77777777" w:rsidR="00A454B6" w:rsidRPr="00A8627D" w:rsidRDefault="00A454B6" w:rsidP="00A454B6">
      <w:pPr>
        <w:bidi/>
        <w:rPr>
          <w:rFonts w:ascii="Times New Roman" w:eastAsia="Times New Roman" w:hAnsi="Times New Roman" w:cs="Times New Roman"/>
          <w:sz w:val="24"/>
          <w:szCs w:val="24"/>
          <w:rtl/>
          <w:lang w:val="he-IL"/>
        </w:rPr>
      </w:pPr>
    </w:p>
    <w:p w14:paraId="650AEDBA" w14:textId="31A04DF5" w:rsidR="00A454B6" w:rsidRPr="00811902" w:rsidRDefault="00352A40" w:rsidP="00A454B6">
      <w:pPr>
        <w:bidi/>
        <w:rPr>
          <w:rFonts w:ascii="Times New Roman" w:eastAsia="Times New Roman" w:hAnsi="Times New Roman" w:cs="Times New Roman"/>
          <w:sz w:val="32"/>
          <w:szCs w:val="32"/>
          <w:rtl/>
          <w:lang w:val="he-IL"/>
        </w:rPr>
      </w:pPr>
      <w:r w:rsidRPr="00811902">
        <w:rPr>
          <w:rFonts w:ascii="Times New Roman" w:hAnsi="Times New Roman" w:cs="Times New Roman"/>
          <w:sz w:val="32"/>
          <w:szCs w:val="32"/>
          <w:rtl/>
          <w:cs/>
          <w:lang w:val="he-IL"/>
        </w:rPr>
        <w:t>תקציר הפרו</w:t>
      </w:r>
      <w:r w:rsidR="00A454B6" w:rsidRPr="00811902">
        <w:rPr>
          <w:rFonts w:ascii="Times New Roman" w:hAnsi="Times New Roman" w:cs="Times New Roman"/>
          <w:sz w:val="32"/>
          <w:szCs w:val="32"/>
          <w:rtl/>
          <w:cs/>
          <w:lang w:val="he-IL"/>
        </w:rPr>
        <w:t>יקט</w:t>
      </w:r>
      <w:r w:rsidR="00A454B6" w:rsidRPr="00811902">
        <w:rPr>
          <w:rFonts w:ascii="Times New Roman" w:hAnsi="Times New Roman" w:cs="Times New Roman"/>
          <w:sz w:val="32"/>
          <w:szCs w:val="32"/>
          <w:rtl/>
          <w:lang w:val="he-IL"/>
        </w:rPr>
        <w:t>............</w:t>
      </w:r>
      <w:r w:rsidR="00A454B6" w:rsidRPr="00811902">
        <w:rPr>
          <w:rFonts w:ascii="Times New Roman" w:hAnsi="Times New Roman" w:cs="Times New Roman" w:hint="cs"/>
          <w:sz w:val="32"/>
          <w:szCs w:val="32"/>
          <w:rtl/>
          <w:lang w:val="he-IL"/>
        </w:rPr>
        <w:t>.</w:t>
      </w:r>
      <w:r w:rsidR="00A454B6" w:rsidRPr="00811902">
        <w:rPr>
          <w:rFonts w:ascii="Times New Roman" w:hAnsi="Times New Roman" w:cs="Times New Roman"/>
          <w:sz w:val="32"/>
          <w:szCs w:val="32"/>
          <w:rtl/>
          <w:lang w:val="he-IL"/>
        </w:rPr>
        <w:t>..........................................................................</w:t>
      </w:r>
      <w:r w:rsidR="004802C6">
        <w:rPr>
          <w:rFonts w:ascii="Times New Roman" w:hAnsi="Times New Roman" w:cs="Times New Roman" w:hint="cs"/>
          <w:sz w:val="32"/>
          <w:szCs w:val="32"/>
          <w:rtl/>
          <w:lang w:val="he-IL"/>
        </w:rPr>
        <w:t>3</w:t>
      </w:r>
    </w:p>
    <w:p w14:paraId="6F4EE24B" w14:textId="023B2504" w:rsidR="00A454B6" w:rsidRPr="00811902" w:rsidRDefault="00352A40" w:rsidP="00A454B6">
      <w:pPr>
        <w:bidi/>
        <w:rPr>
          <w:rFonts w:ascii="Times New Roman" w:eastAsia="Times New Roman" w:hAnsi="Times New Roman" w:cs="Times New Roman"/>
          <w:sz w:val="32"/>
          <w:szCs w:val="32"/>
          <w:rtl/>
          <w:lang w:val="he-IL"/>
        </w:rPr>
      </w:pPr>
      <w:r w:rsidRPr="00811902">
        <w:rPr>
          <w:rFonts w:ascii="Times New Roman" w:hAnsi="Times New Roman" w:cs="Times New Roman"/>
          <w:sz w:val="32"/>
          <w:szCs w:val="32"/>
          <w:rtl/>
          <w:cs/>
          <w:lang w:val="he-IL"/>
        </w:rPr>
        <w:t>מטרת הפרו</w:t>
      </w:r>
      <w:r w:rsidR="00A454B6" w:rsidRPr="00811902">
        <w:rPr>
          <w:rFonts w:ascii="Times New Roman" w:hAnsi="Times New Roman" w:cs="Times New Roman"/>
          <w:sz w:val="32"/>
          <w:szCs w:val="32"/>
          <w:rtl/>
          <w:cs/>
          <w:lang w:val="he-IL"/>
        </w:rPr>
        <w:t>יקט</w:t>
      </w:r>
      <w:r w:rsidR="00A454B6" w:rsidRPr="00811902">
        <w:rPr>
          <w:rFonts w:ascii="Times New Roman" w:hAnsi="Times New Roman" w:cs="Times New Roman"/>
          <w:sz w:val="32"/>
          <w:szCs w:val="32"/>
          <w:rtl/>
          <w:lang w:val="he-IL"/>
        </w:rPr>
        <w:t>............</w:t>
      </w:r>
      <w:r w:rsidR="00A454B6" w:rsidRPr="00811902">
        <w:rPr>
          <w:rFonts w:ascii="Times New Roman" w:hAnsi="Times New Roman" w:cs="Times New Roman" w:hint="cs"/>
          <w:sz w:val="32"/>
          <w:szCs w:val="32"/>
          <w:rtl/>
          <w:lang w:val="he-IL"/>
        </w:rPr>
        <w:t>.</w:t>
      </w:r>
      <w:r w:rsidR="00A454B6" w:rsidRPr="00811902">
        <w:rPr>
          <w:rFonts w:ascii="Times New Roman" w:hAnsi="Times New Roman" w:cs="Times New Roman"/>
          <w:sz w:val="32"/>
          <w:szCs w:val="32"/>
          <w:rtl/>
          <w:lang w:val="he-IL"/>
        </w:rPr>
        <w:t>.........................................................................</w:t>
      </w:r>
      <w:r w:rsidR="00A454B6" w:rsidRPr="00811902">
        <w:rPr>
          <w:rFonts w:ascii="Times New Roman" w:hAnsi="Times New Roman" w:cs="Times New Roman" w:hint="cs"/>
          <w:sz w:val="32"/>
          <w:szCs w:val="32"/>
          <w:rtl/>
          <w:lang w:val="he-IL"/>
        </w:rPr>
        <w:t>.</w:t>
      </w:r>
      <w:r w:rsidR="00A454B6" w:rsidRPr="00811902">
        <w:rPr>
          <w:rFonts w:ascii="Times New Roman" w:hAnsi="Times New Roman" w:cs="Times New Roman"/>
          <w:sz w:val="32"/>
          <w:szCs w:val="32"/>
          <w:rtl/>
          <w:lang w:val="he-IL"/>
        </w:rPr>
        <w:t>.</w:t>
      </w:r>
      <w:r w:rsidR="004802C6">
        <w:rPr>
          <w:rFonts w:ascii="Times New Roman" w:hAnsi="Times New Roman" w:cs="Times New Roman" w:hint="cs"/>
          <w:sz w:val="32"/>
          <w:szCs w:val="32"/>
          <w:rtl/>
          <w:lang w:val="he-IL"/>
        </w:rPr>
        <w:t>4</w:t>
      </w:r>
    </w:p>
    <w:p w14:paraId="404C3C66" w14:textId="7340B0B7" w:rsidR="00A454B6" w:rsidRPr="00811902" w:rsidRDefault="00A454B6" w:rsidP="00A454B6">
      <w:pPr>
        <w:bidi/>
        <w:rPr>
          <w:rFonts w:ascii="Times New Roman" w:eastAsia="Times New Roman" w:hAnsi="Times New Roman" w:cs="Times New Roman"/>
          <w:sz w:val="32"/>
          <w:szCs w:val="32"/>
          <w:rtl/>
          <w:lang w:val="he-IL"/>
        </w:rPr>
      </w:pPr>
      <w:r w:rsidRPr="00811902">
        <w:rPr>
          <w:rFonts w:ascii="Times New Roman" w:hAnsi="Times New Roman" w:cs="Times New Roman" w:hint="cs"/>
          <w:sz w:val="32"/>
          <w:szCs w:val="32"/>
          <w:rtl/>
          <w:lang w:val="he-IL"/>
        </w:rPr>
        <w:t>קהל יעד</w:t>
      </w:r>
      <w:r w:rsidRPr="00811902">
        <w:rPr>
          <w:rFonts w:ascii="Times New Roman" w:hAnsi="Times New Roman" w:cs="Times New Roman"/>
          <w:sz w:val="32"/>
          <w:szCs w:val="32"/>
          <w:rtl/>
          <w:lang w:val="he-IL"/>
        </w:rPr>
        <w:t>..................</w:t>
      </w:r>
      <w:r w:rsidRPr="00811902">
        <w:rPr>
          <w:rFonts w:ascii="Times New Roman" w:hAnsi="Times New Roman" w:cs="Times New Roman" w:hint="cs"/>
          <w:sz w:val="32"/>
          <w:szCs w:val="32"/>
          <w:rtl/>
          <w:lang w:val="he-IL"/>
        </w:rPr>
        <w:t>.</w:t>
      </w:r>
      <w:r w:rsidRPr="00811902">
        <w:rPr>
          <w:rFonts w:ascii="Times New Roman" w:hAnsi="Times New Roman" w:cs="Times New Roman"/>
          <w:sz w:val="32"/>
          <w:szCs w:val="32"/>
          <w:rtl/>
          <w:lang w:val="he-IL"/>
        </w:rPr>
        <w:t>................................................</w:t>
      </w:r>
      <w:r w:rsidR="00373780" w:rsidRPr="00811902">
        <w:rPr>
          <w:rFonts w:ascii="Times New Roman" w:hAnsi="Times New Roman" w:cs="Times New Roman"/>
          <w:sz w:val="32"/>
          <w:szCs w:val="32"/>
          <w:rtl/>
          <w:lang w:val="he-IL"/>
        </w:rPr>
        <w:t>..............................</w:t>
      </w:r>
      <w:r w:rsidR="004802C6">
        <w:rPr>
          <w:rFonts w:ascii="Times New Roman" w:hAnsi="Times New Roman" w:cs="Times New Roman" w:hint="cs"/>
          <w:sz w:val="32"/>
          <w:szCs w:val="32"/>
          <w:rtl/>
          <w:lang w:val="he-IL"/>
        </w:rPr>
        <w:t>4</w:t>
      </w:r>
    </w:p>
    <w:p w14:paraId="47B5F749" w14:textId="0DFE2EB9" w:rsidR="00A454B6" w:rsidRPr="00811902" w:rsidRDefault="00A454B6" w:rsidP="00A454B6">
      <w:pPr>
        <w:bidi/>
        <w:rPr>
          <w:rFonts w:ascii="Times New Roman" w:eastAsia="Times New Roman" w:hAnsi="Times New Roman" w:cs="Times New Roman"/>
          <w:sz w:val="32"/>
          <w:szCs w:val="32"/>
          <w:rtl/>
          <w:lang w:val="he-IL"/>
        </w:rPr>
      </w:pPr>
      <w:r w:rsidRPr="00811902">
        <w:rPr>
          <w:rFonts w:ascii="Times New Roman" w:hAnsi="Times New Roman" w:cs="Times New Roman" w:hint="cs"/>
          <w:sz w:val="32"/>
          <w:szCs w:val="32"/>
          <w:rtl/>
          <w:lang w:val="he-IL"/>
        </w:rPr>
        <w:t>אלגוריתמים</w:t>
      </w:r>
      <w:r w:rsidRPr="00811902">
        <w:rPr>
          <w:rFonts w:ascii="Times New Roman" w:hAnsi="Times New Roman" w:cs="Times New Roman"/>
          <w:sz w:val="32"/>
          <w:szCs w:val="32"/>
          <w:rtl/>
          <w:lang w:val="he-IL"/>
        </w:rPr>
        <w:t>...............</w:t>
      </w:r>
      <w:r w:rsidRPr="00811902">
        <w:rPr>
          <w:rFonts w:ascii="Times New Roman" w:hAnsi="Times New Roman" w:cs="Times New Roman" w:hint="cs"/>
          <w:sz w:val="32"/>
          <w:szCs w:val="32"/>
          <w:rtl/>
          <w:lang w:val="he-IL"/>
        </w:rPr>
        <w:t>..</w:t>
      </w:r>
      <w:r w:rsidRPr="00811902">
        <w:rPr>
          <w:rFonts w:ascii="Times New Roman" w:hAnsi="Times New Roman" w:cs="Times New Roman"/>
          <w:sz w:val="32"/>
          <w:szCs w:val="32"/>
          <w:rtl/>
          <w:lang w:val="he-IL"/>
        </w:rPr>
        <w:t>.........................................................................</w:t>
      </w:r>
      <w:r w:rsidR="00373780" w:rsidRPr="00811902">
        <w:rPr>
          <w:rFonts w:ascii="Times New Roman" w:hAnsi="Times New Roman" w:cs="Times New Roman" w:hint="cs"/>
          <w:sz w:val="32"/>
          <w:szCs w:val="32"/>
          <w:rtl/>
          <w:lang w:val="he-IL"/>
        </w:rPr>
        <w:t>..</w:t>
      </w:r>
      <w:r w:rsidR="004802C6">
        <w:rPr>
          <w:rFonts w:ascii="Times New Roman" w:hAnsi="Times New Roman" w:cs="Times New Roman" w:hint="cs"/>
          <w:sz w:val="32"/>
          <w:szCs w:val="32"/>
          <w:rtl/>
          <w:lang w:val="he-IL"/>
        </w:rPr>
        <w:t>5-</w:t>
      </w:r>
      <w:r w:rsidR="00B24AC9">
        <w:rPr>
          <w:rFonts w:ascii="Times New Roman" w:hAnsi="Times New Roman" w:cs="Times New Roman" w:hint="cs"/>
          <w:sz w:val="32"/>
          <w:szCs w:val="32"/>
          <w:rtl/>
          <w:lang w:val="he-IL"/>
        </w:rPr>
        <w:t>8</w:t>
      </w:r>
    </w:p>
    <w:p w14:paraId="2ADC8A61" w14:textId="7404B410" w:rsidR="00A454B6" w:rsidRPr="00811902" w:rsidRDefault="00A454B6" w:rsidP="00A454B6">
      <w:pPr>
        <w:bidi/>
        <w:rPr>
          <w:rFonts w:ascii="Times New Roman" w:eastAsia="Times New Roman" w:hAnsi="Times New Roman" w:cs="Times New Roman"/>
          <w:sz w:val="32"/>
          <w:szCs w:val="32"/>
          <w:rtl/>
          <w:lang w:val="he-IL"/>
        </w:rPr>
      </w:pPr>
      <w:r w:rsidRPr="00811902">
        <w:rPr>
          <w:rFonts w:ascii="Times New Roman" w:hAnsi="Times New Roman" w:cs="Times New Roman" w:hint="cs"/>
          <w:sz w:val="32"/>
          <w:szCs w:val="32"/>
          <w:rtl/>
          <w:lang w:val="he-IL"/>
        </w:rPr>
        <w:t>האתגר ה</w:t>
      </w:r>
      <w:r w:rsidR="00352A40" w:rsidRPr="00811902">
        <w:rPr>
          <w:rFonts w:ascii="Times New Roman" w:hAnsi="Times New Roman" w:cs="Times New Roman" w:hint="cs"/>
          <w:sz w:val="32"/>
          <w:szCs w:val="32"/>
          <w:rtl/>
          <w:lang w:val="he-IL"/>
        </w:rPr>
        <w:t>ט</w:t>
      </w:r>
      <w:r w:rsidRPr="00811902">
        <w:rPr>
          <w:rFonts w:ascii="Times New Roman" w:hAnsi="Times New Roman" w:cs="Times New Roman" w:hint="cs"/>
          <w:sz w:val="32"/>
          <w:szCs w:val="32"/>
          <w:rtl/>
          <w:lang w:val="he-IL"/>
        </w:rPr>
        <w:t>כנולוגי</w:t>
      </w:r>
      <w:r w:rsidRPr="00811902">
        <w:rPr>
          <w:rFonts w:ascii="Times New Roman" w:hAnsi="Times New Roman" w:cs="Times New Roman"/>
          <w:sz w:val="32"/>
          <w:szCs w:val="32"/>
          <w:rtl/>
          <w:lang w:val="he-IL"/>
        </w:rPr>
        <w:t>.......</w:t>
      </w:r>
      <w:r w:rsidRPr="00811902">
        <w:rPr>
          <w:rFonts w:ascii="Times New Roman" w:hAnsi="Times New Roman" w:cs="Times New Roman" w:hint="cs"/>
          <w:sz w:val="32"/>
          <w:szCs w:val="32"/>
          <w:rtl/>
          <w:lang w:val="he-IL"/>
        </w:rPr>
        <w:t>.</w:t>
      </w:r>
      <w:r w:rsidRPr="00811902">
        <w:rPr>
          <w:rFonts w:ascii="Times New Roman" w:hAnsi="Times New Roman" w:cs="Times New Roman"/>
          <w:sz w:val="32"/>
          <w:szCs w:val="32"/>
          <w:rtl/>
          <w:lang w:val="he-IL"/>
        </w:rPr>
        <w:t>....</w:t>
      </w:r>
      <w:r w:rsidRPr="00811902">
        <w:rPr>
          <w:rFonts w:ascii="Times New Roman" w:hAnsi="Times New Roman" w:cs="Times New Roman" w:hint="cs"/>
          <w:sz w:val="32"/>
          <w:szCs w:val="32"/>
          <w:rtl/>
          <w:lang w:val="he-IL"/>
        </w:rPr>
        <w:t>.</w:t>
      </w:r>
      <w:r w:rsidRPr="00811902">
        <w:rPr>
          <w:rFonts w:ascii="Times New Roman" w:hAnsi="Times New Roman" w:cs="Times New Roman"/>
          <w:sz w:val="32"/>
          <w:szCs w:val="32"/>
          <w:rtl/>
          <w:lang w:val="he-IL"/>
        </w:rPr>
        <w:t>..........................................</w:t>
      </w:r>
      <w:r w:rsidR="00373780" w:rsidRPr="00811902">
        <w:rPr>
          <w:rFonts w:ascii="Times New Roman" w:hAnsi="Times New Roman" w:cs="Times New Roman"/>
          <w:sz w:val="32"/>
          <w:szCs w:val="32"/>
          <w:rtl/>
          <w:lang w:val="he-IL"/>
        </w:rPr>
        <w:t>..............................</w:t>
      </w:r>
      <w:r w:rsidR="004A6B24">
        <w:rPr>
          <w:rFonts w:ascii="Times New Roman" w:hAnsi="Times New Roman" w:cs="Times New Roman" w:hint="cs"/>
          <w:sz w:val="32"/>
          <w:szCs w:val="32"/>
          <w:rtl/>
          <w:lang w:val="he-IL"/>
        </w:rPr>
        <w:t xml:space="preserve"> </w:t>
      </w:r>
      <w:r w:rsidR="004802C6">
        <w:rPr>
          <w:rFonts w:ascii="Times New Roman" w:hAnsi="Times New Roman" w:cs="Times New Roman" w:hint="cs"/>
          <w:sz w:val="32"/>
          <w:szCs w:val="32"/>
          <w:rtl/>
          <w:lang w:val="he-IL"/>
        </w:rPr>
        <w:t>8</w:t>
      </w:r>
      <w:r w:rsidR="00B24AC9">
        <w:rPr>
          <w:rFonts w:ascii="Times New Roman" w:hAnsi="Times New Roman" w:cs="Times New Roman" w:hint="cs"/>
          <w:sz w:val="32"/>
          <w:szCs w:val="32"/>
          <w:rtl/>
          <w:lang w:val="he-IL"/>
        </w:rPr>
        <w:t>-9</w:t>
      </w:r>
    </w:p>
    <w:p w14:paraId="69B5836D" w14:textId="0331612B" w:rsidR="00A454B6" w:rsidRPr="00811902" w:rsidRDefault="00A454B6" w:rsidP="00A454B6">
      <w:pPr>
        <w:bidi/>
        <w:rPr>
          <w:rFonts w:ascii="Times New Roman" w:eastAsia="Times New Roman" w:hAnsi="Times New Roman" w:cs="Times New Roman"/>
          <w:sz w:val="32"/>
          <w:szCs w:val="32"/>
          <w:rtl/>
          <w:lang w:val="he-IL"/>
        </w:rPr>
      </w:pPr>
      <w:r w:rsidRPr="00811902">
        <w:rPr>
          <w:rFonts w:ascii="Times New Roman" w:hAnsi="Times New Roman" w:cs="Times New Roman" w:hint="cs"/>
          <w:sz w:val="32"/>
          <w:szCs w:val="32"/>
          <w:rtl/>
          <w:lang w:val="he-IL"/>
        </w:rPr>
        <w:t>אופן מימוש אב</w:t>
      </w:r>
      <w:r w:rsidR="00352A40" w:rsidRPr="00811902">
        <w:rPr>
          <w:rFonts w:ascii="Times New Roman" w:hAnsi="Times New Roman" w:cs="Times New Roman" w:hint="cs"/>
          <w:sz w:val="32"/>
          <w:szCs w:val="32"/>
          <w:rtl/>
          <w:lang w:val="he-IL"/>
        </w:rPr>
        <w:t xml:space="preserve"> </w:t>
      </w:r>
      <w:r w:rsidRPr="00811902">
        <w:rPr>
          <w:rFonts w:ascii="Times New Roman" w:hAnsi="Times New Roman" w:cs="Times New Roman" w:hint="cs"/>
          <w:sz w:val="32"/>
          <w:szCs w:val="32"/>
          <w:rtl/>
          <w:lang w:val="he-IL"/>
        </w:rPr>
        <w:t>טיפוס.</w:t>
      </w:r>
      <w:r w:rsidRPr="00811902">
        <w:rPr>
          <w:rFonts w:ascii="Times New Roman" w:hAnsi="Times New Roman" w:cs="Times New Roman"/>
          <w:sz w:val="32"/>
          <w:szCs w:val="32"/>
          <w:rtl/>
          <w:lang w:val="he-IL"/>
        </w:rPr>
        <w:t>.......</w:t>
      </w:r>
      <w:r w:rsidRPr="00811902">
        <w:rPr>
          <w:rFonts w:ascii="Times New Roman" w:hAnsi="Times New Roman" w:cs="Times New Roman" w:hint="cs"/>
          <w:sz w:val="32"/>
          <w:szCs w:val="32"/>
          <w:rtl/>
          <w:lang w:val="he-IL"/>
        </w:rPr>
        <w:t>.</w:t>
      </w:r>
      <w:r w:rsidRPr="00811902">
        <w:rPr>
          <w:rFonts w:ascii="Times New Roman" w:hAnsi="Times New Roman" w:cs="Times New Roman"/>
          <w:sz w:val="32"/>
          <w:szCs w:val="32"/>
          <w:rtl/>
          <w:lang w:val="he-IL"/>
        </w:rPr>
        <w:t>.................................................</w:t>
      </w:r>
      <w:r w:rsidR="00373780" w:rsidRPr="00811902">
        <w:rPr>
          <w:rFonts w:ascii="Times New Roman" w:hAnsi="Times New Roman" w:cs="Times New Roman"/>
          <w:sz w:val="32"/>
          <w:szCs w:val="32"/>
          <w:rtl/>
          <w:lang w:val="he-IL"/>
        </w:rPr>
        <w:t>......................</w:t>
      </w:r>
      <w:r w:rsidR="00B24AC9">
        <w:rPr>
          <w:rFonts w:ascii="Times New Roman" w:hAnsi="Times New Roman" w:cs="Times New Roman" w:hint="cs"/>
          <w:sz w:val="32"/>
          <w:szCs w:val="32"/>
          <w:rtl/>
          <w:lang w:val="he-IL"/>
        </w:rPr>
        <w:t xml:space="preserve"> </w:t>
      </w:r>
      <w:r w:rsidR="004A6B24">
        <w:rPr>
          <w:rFonts w:ascii="Times New Roman" w:hAnsi="Times New Roman" w:cs="Times New Roman" w:hint="cs"/>
          <w:sz w:val="32"/>
          <w:szCs w:val="32"/>
          <w:rtl/>
          <w:lang w:val="he-IL"/>
        </w:rPr>
        <w:t>9</w:t>
      </w:r>
    </w:p>
    <w:p w14:paraId="737FE4C8" w14:textId="4E952273" w:rsidR="00A454B6" w:rsidRPr="00811902" w:rsidRDefault="00082502" w:rsidP="00A454B6">
      <w:pPr>
        <w:bidi/>
        <w:rPr>
          <w:rFonts w:ascii="Times New Roman" w:eastAsia="Times New Roman" w:hAnsi="Times New Roman" w:cs="Times New Roman"/>
          <w:sz w:val="32"/>
          <w:szCs w:val="32"/>
          <w:rtl/>
          <w:lang w:val="he-IL"/>
        </w:rPr>
      </w:pPr>
      <w:r w:rsidRPr="00811902">
        <w:rPr>
          <w:rFonts w:ascii="Times New Roman" w:hAnsi="Times New Roman" w:cs="Times New Roman" w:hint="cs"/>
          <w:sz w:val="32"/>
          <w:szCs w:val="32"/>
          <w:rtl/>
          <w:cs/>
          <w:lang w:val="he-IL"/>
        </w:rPr>
        <w:t>רכיבי הפרויקט</w:t>
      </w:r>
      <w:r w:rsidR="00A454B6" w:rsidRPr="00811902">
        <w:rPr>
          <w:rFonts w:ascii="Times New Roman" w:hAnsi="Times New Roman" w:cs="Times New Roman" w:hint="cs"/>
          <w:sz w:val="32"/>
          <w:szCs w:val="32"/>
          <w:rtl/>
          <w:cs/>
          <w:lang w:val="he-IL"/>
        </w:rPr>
        <w:t>.........................................</w:t>
      </w:r>
      <w:r w:rsidR="00A454B6" w:rsidRPr="00811902">
        <w:rPr>
          <w:rFonts w:ascii="Times New Roman" w:hAnsi="Times New Roman" w:cs="Times New Roman" w:hint="cs"/>
          <w:sz w:val="32"/>
          <w:szCs w:val="32"/>
          <w:rtl/>
          <w:lang w:val="he-IL"/>
        </w:rPr>
        <w:t>..</w:t>
      </w:r>
      <w:r w:rsidR="00A454B6" w:rsidRPr="00811902">
        <w:rPr>
          <w:rFonts w:ascii="Times New Roman" w:hAnsi="Times New Roman" w:cs="Times New Roman"/>
          <w:sz w:val="32"/>
          <w:szCs w:val="32"/>
          <w:rtl/>
          <w:lang w:val="he-IL"/>
        </w:rPr>
        <w:t>............</w:t>
      </w:r>
      <w:r w:rsidR="00373780" w:rsidRPr="00811902">
        <w:rPr>
          <w:rFonts w:ascii="Times New Roman" w:hAnsi="Times New Roman" w:cs="Times New Roman"/>
          <w:sz w:val="32"/>
          <w:szCs w:val="32"/>
          <w:rtl/>
          <w:lang w:val="he-IL"/>
        </w:rPr>
        <w:t>.............................</w:t>
      </w:r>
      <w:r w:rsidR="00811902">
        <w:rPr>
          <w:rFonts w:ascii="Times New Roman" w:hAnsi="Times New Roman" w:cs="Times New Roman" w:hint="cs"/>
          <w:sz w:val="32"/>
          <w:szCs w:val="32"/>
          <w:rtl/>
          <w:lang w:val="he-IL"/>
        </w:rPr>
        <w:t>..</w:t>
      </w:r>
      <w:r w:rsidR="00B24AC9">
        <w:rPr>
          <w:rFonts w:ascii="Times New Roman" w:hAnsi="Times New Roman" w:cs="Times New Roman" w:hint="cs"/>
          <w:sz w:val="32"/>
          <w:szCs w:val="32"/>
          <w:rtl/>
          <w:lang w:val="he-IL"/>
        </w:rPr>
        <w:t xml:space="preserve"> 10-11</w:t>
      </w:r>
    </w:p>
    <w:p w14:paraId="0C78B3FC" w14:textId="08525BF3" w:rsidR="00A454B6" w:rsidRPr="00811902" w:rsidRDefault="00082502" w:rsidP="00A454B6">
      <w:pPr>
        <w:bidi/>
        <w:rPr>
          <w:rFonts w:ascii="Times New Roman" w:eastAsia="Times New Roman" w:hAnsi="Times New Roman" w:cs="Times New Roman"/>
          <w:sz w:val="32"/>
          <w:szCs w:val="32"/>
          <w:rtl/>
          <w:lang w:val="he-IL"/>
        </w:rPr>
      </w:pPr>
      <w:r w:rsidRPr="00811902">
        <w:rPr>
          <w:rFonts w:ascii="Times New Roman" w:hAnsi="Times New Roman" w:cs="Times New Roman" w:hint="cs"/>
          <w:sz w:val="32"/>
          <w:szCs w:val="32"/>
          <w:rtl/>
          <w:lang w:val="he-IL"/>
        </w:rPr>
        <w:t>דרישות האפליקציה</w:t>
      </w:r>
      <w:r w:rsidR="00A454B6" w:rsidRPr="00811902">
        <w:rPr>
          <w:rFonts w:ascii="Times New Roman" w:hAnsi="Times New Roman" w:cs="Times New Roman" w:hint="cs"/>
          <w:sz w:val="32"/>
          <w:szCs w:val="32"/>
          <w:rtl/>
          <w:lang w:val="he-IL"/>
        </w:rPr>
        <w:t>............</w:t>
      </w:r>
      <w:r w:rsidR="00A454B6" w:rsidRPr="00811902">
        <w:rPr>
          <w:rFonts w:ascii="Times New Roman" w:hAnsi="Times New Roman" w:cs="Times New Roman"/>
          <w:sz w:val="32"/>
          <w:szCs w:val="32"/>
          <w:rtl/>
          <w:lang w:val="he-IL"/>
        </w:rPr>
        <w:t>.......................................................</w:t>
      </w:r>
      <w:r w:rsidR="00811902">
        <w:rPr>
          <w:rFonts w:ascii="Times New Roman" w:hAnsi="Times New Roman" w:cs="Times New Roman"/>
          <w:sz w:val="32"/>
          <w:szCs w:val="32"/>
          <w:rtl/>
          <w:lang w:val="he-IL"/>
        </w:rPr>
        <w:t>...............</w:t>
      </w:r>
      <w:r w:rsidR="004A6B24">
        <w:rPr>
          <w:rFonts w:ascii="Times New Roman" w:hAnsi="Times New Roman" w:cs="Times New Roman" w:hint="cs"/>
          <w:sz w:val="32"/>
          <w:szCs w:val="32"/>
          <w:rtl/>
          <w:lang w:val="he-IL"/>
        </w:rPr>
        <w:t xml:space="preserve"> </w:t>
      </w:r>
      <w:r w:rsidR="00B24AC9">
        <w:rPr>
          <w:rFonts w:ascii="Times New Roman" w:hAnsi="Times New Roman" w:cs="Times New Roman" w:hint="cs"/>
          <w:sz w:val="32"/>
          <w:szCs w:val="32"/>
          <w:rtl/>
          <w:lang w:val="he-IL"/>
        </w:rPr>
        <w:t>12</w:t>
      </w:r>
    </w:p>
    <w:p w14:paraId="0D9D909C" w14:textId="173B94E2" w:rsidR="00A454B6" w:rsidRPr="00811902" w:rsidRDefault="00082502" w:rsidP="00A454B6">
      <w:pPr>
        <w:bidi/>
        <w:spacing w:line="360" w:lineRule="auto"/>
        <w:rPr>
          <w:rFonts w:ascii="Times New Roman" w:eastAsia="Times New Roman" w:hAnsi="Times New Roman" w:cs="Times New Roman"/>
          <w:sz w:val="32"/>
          <w:szCs w:val="32"/>
          <w:rtl/>
          <w:lang w:val="he-IL"/>
        </w:rPr>
      </w:pPr>
      <w:r w:rsidRPr="00811902">
        <w:rPr>
          <w:rFonts w:ascii="Times New Roman" w:hAnsi="Times New Roman" w:cs="Times New Roman" w:hint="cs"/>
          <w:sz w:val="32"/>
          <w:szCs w:val="32"/>
          <w:rtl/>
          <w:lang w:val="he-IL"/>
        </w:rPr>
        <w:t>תיאור הניסוי</w:t>
      </w:r>
      <w:r w:rsidR="00A454B6" w:rsidRPr="00811902">
        <w:rPr>
          <w:rFonts w:ascii="Times New Roman" w:hAnsi="Times New Roman" w:cs="Times New Roman" w:hint="cs"/>
          <w:sz w:val="32"/>
          <w:szCs w:val="32"/>
          <w:rtl/>
          <w:lang w:val="he-IL"/>
        </w:rPr>
        <w:t>......................................................</w:t>
      </w:r>
      <w:r w:rsidR="00A454B6" w:rsidRPr="00811902">
        <w:rPr>
          <w:rFonts w:ascii="Times New Roman" w:hAnsi="Times New Roman" w:cs="Times New Roman"/>
          <w:sz w:val="32"/>
          <w:szCs w:val="32"/>
          <w:rtl/>
          <w:lang w:val="he-IL"/>
        </w:rPr>
        <w:t>..............................</w:t>
      </w:r>
      <w:r w:rsidR="00A454B6" w:rsidRPr="00811902">
        <w:rPr>
          <w:rFonts w:ascii="Times New Roman" w:hAnsi="Times New Roman" w:cs="Times New Roman" w:hint="cs"/>
          <w:sz w:val="32"/>
          <w:szCs w:val="32"/>
          <w:rtl/>
          <w:lang w:val="he-IL"/>
        </w:rPr>
        <w:t>.</w:t>
      </w:r>
      <w:r w:rsidR="00A454B6" w:rsidRPr="00811902">
        <w:rPr>
          <w:rFonts w:ascii="Times New Roman" w:hAnsi="Times New Roman" w:cs="Times New Roman"/>
          <w:sz w:val="32"/>
          <w:szCs w:val="32"/>
          <w:rtl/>
          <w:lang w:val="he-IL"/>
        </w:rPr>
        <w:t>.</w:t>
      </w:r>
      <w:r w:rsidR="00373780" w:rsidRPr="00811902">
        <w:rPr>
          <w:rFonts w:ascii="Times New Roman" w:hAnsi="Times New Roman" w:cs="Times New Roman" w:hint="cs"/>
          <w:sz w:val="32"/>
          <w:szCs w:val="32"/>
          <w:rtl/>
          <w:lang w:val="he-IL"/>
        </w:rPr>
        <w:t>..</w:t>
      </w:r>
      <w:r w:rsidR="00811902">
        <w:rPr>
          <w:rFonts w:ascii="Times New Roman" w:hAnsi="Times New Roman" w:cs="Times New Roman" w:hint="cs"/>
          <w:sz w:val="32"/>
          <w:szCs w:val="32"/>
          <w:rtl/>
          <w:lang w:val="he-IL"/>
        </w:rPr>
        <w:t>.</w:t>
      </w:r>
      <w:r w:rsidR="00B24AC9">
        <w:rPr>
          <w:rFonts w:ascii="Times New Roman" w:hAnsi="Times New Roman" w:cs="Times New Roman" w:hint="cs"/>
          <w:sz w:val="32"/>
          <w:szCs w:val="32"/>
          <w:rtl/>
          <w:lang w:val="he-IL"/>
        </w:rPr>
        <w:t>12</w:t>
      </w:r>
      <w:r w:rsidR="004A6B24">
        <w:rPr>
          <w:rFonts w:ascii="Times New Roman" w:hAnsi="Times New Roman" w:cs="Times New Roman" w:hint="cs"/>
          <w:sz w:val="32"/>
          <w:szCs w:val="32"/>
          <w:rtl/>
          <w:lang w:val="he-IL"/>
        </w:rPr>
        <w:t>-</w:t>
      </w:r>
      <w:r w:rsidR="00B24AC9">
        <w:rPr>
          <w:rFonts w:ascii="Times New Roman" w:hAnsi="Times New Roman" w:cs="Times New Roman" w:hint="cs"/>
          <w:sz w:val="32"/>
          <w:szCs w:val="32"/>
          <w:rtl/>
          <w:lang w:val="he-IL"/>
        </w:rPr>
        <w:t>13</w:t>
      </w:r>
    </w:p>
    <w:p w14:paraId="70C15DC7" w14:textId="5BA8F62F" w:rsidR="00A454B6" w:rsidRPr="00811902" w:rsidRDefault="00A454B6" w:rsidP="00A454B6">
      <w:pPr>
        <w:bidi/>
        <w:spacing w:line="360" w:lineRule="auto"/>
        <w:rPr>
          <w:rFonts w:ascii="Times New Roman" w:hAnsi="Times New Roman" w:cs="Times New Roman"/>
          <w:sz w:val="32"/>
          <w:szCs w:val="32"/>
          <w:rtl/>
          <w:lang w:val="he-IL"/>
        </w:rPr>
      </w:pPr>
      <w:r w:rsidRPr="00811902">
        <w:rPr>
          <w:rFonts w:ascii="Times New Roman" w:hAnsi="Times New Roman" w:cs="Times New Roman" w:hint="cs"/>
          <w:sz w:val="32"/>
          <w:szCs w:val="32"/>
          <w:rtl/>
          <w:lang w:val="he-IL"/>
        </w:rPr>
        <w:t>מוד</w:t>
      </w:r>
      <w:r w:rsidR="00082502" w:rsidRPr="00811902">
        <w:rPr>
          <w:rFonts w:ascii="Times New Roman" w:hAnsi="Times New Roman" w:cs="Times New Roman" w:hint="cs"/>
          <w:sz w:val="32"/>
          <w:szCs w:val="32"/>
          <w:rtl/>
          <w:lang w:val="he-IL"/>
        </w:rPr>
        <w:t>ו</w:t>
      </w:r>
      <w:r w:rsidRPr="00811902">
        <w:rPr>
          <w:rFonts w:ascii="Times New Roman" w:hAnsi="Times New Roman" w:cs="Times New Roman" w:hint="cs"/>
          <w:sz w:val="32"/>
          <w:szCs w:val="32"/>
          <w:rtl/>
          <w:lang w:val="he-IL"/>
        </w:rPr>
        <w:t>לים עיקריים.......................................................</w:t>
      </w:r>
      <w:r w:rsidRPr="00811902">
        <w:rPr>
          <w:rFonts w:ascii="Times New Roman" w:hAnsi="Times New Roman" w:cs="Times New Roman"/>
          <w:sz w:val="32"/>
          <w:szCs w:val="32"/>
          <w:rtl/>
          <w:lang w:val="he-IL"/>
        </w:rPr>
        <w:t>..........................</w:t>
      </w:r>
      <w:r w:rsidR="00811902">
        <w:rPr>
          <w:rFonts w:ascii="Times New Roman" w:hAnsi="Times New Roman" w:cs="Times New Roman" w:hint="cs"/>
          <w:sz w:val="32"/>
          <w:szCs w:val="32"/>
          <w:rtl/>
          <w:lang w:val="he-IL"/>
        </w:rPr>
        <w:t>.....</w:t>
      </w:r>
      <w:r w:rsidR="004802C6">
        <w:rPr>
          <w:rFonts w:ascii="Times New Roman" w:hAnsi="Times New Roman" w:cs="Times New Roman" w:hint="cs"/>
          <w:sz w:val="32"/>
          <w:szCs w:val="32"/>
          <w:rtl/>
          <w:lang w:val="he-IL"/>
        </w:rPr>
        <w:t>1</w:t>
      </w:r>
      <w:r w:rsidR="00B24AC9">
        <w:rPr>
          <w:rFonts w:ascii="Times New Roman" w:hAnsi="Times New Roman" w:cs="Times New Roman" w:hint="cs"/>
          <w:sz w:val="32"/>
          <w:szCs w:val="32"/>
          <w:rtl/>
          <w:lang w:val="he-IL"/>
        </w:rPr>
        <w:t>3</w:t>
      </w:r>
    </w:p>
    <w:p w14:paraId="45378278" w14:textId="75C1ED6C" w:rsidR="00082502" w:rsidRPr="00811902" w:rsidRDefault="00082502" w:rsidP="00082502">
      <w:pPr>
        <w:bidi/>
        <w:spacing w:line="360" w:lineRule="auto"/>
        <w:rPr>
          <w:rFonts w:ascii="Times New Roman" w:hAnsi="Times New Roman" w:cs="Times New Roman"/>
          <w:sz w:val="32"/>
          <w:szCs w:val="32"/>
          <w:rtl/>
          <w:lang w:val="he-IL"/>
        </w:rPr>
      </w:pPr>
      <w:r w:rsidRPr="00811902">
        <w:rPr>
          <w:rFonts w:ascii="Times New Roman" w:hAnsi="Times New Roman" w:cs="Times New Roman" w:hint="cs"/>
          <w:sz w:val="32"/>
          <w:szCs w:val="32"/>
          <w:rtl/>
          <w:lang w:val="he-IL"/>
        </w:rPr>
        <w:t>איורים והמחשות.................................................................................</w:t>
      </w:r>
      <w:r w:rsidR="00811902">
        <w:rPr>
          <w:rFonts w:ascii="Times New Roman" w:hAnsi="Times New Roman" w:cs="Times New Roman" w:hint="cs"/>
          <w:sz w:val="32"/>
          <w:szCs w:val="32"/>
          <w:rtl/>
          <w:lang w:val="he-IL"/>
        </w:rPr>
        <w:t>....</w:t>
      </w:r>
      <w:r w:rsidR="00B24AC9">
        <w:rPr>
          <w:rFonts w:ascii="Times New Roman" w:hAnsi="Times New Roman" w:cs="Times New Roman" w:hint="cs"/>
          <w:sz w:val="32"/>
          <w:szCs w:val="32"/>
          <w:rtl/>
          <w:lang w:val="he-IL"/>
        </w:rPr>
        <w:t>14-17</w:t>
      </w:r>
    </w:p>
    <w:p w14:paraId="7D951413" w14:textId="20CA8B19" w:rsidR="00082502" w:rsidRPr="00811902" w:rsidRDefault="00082502" w:rsidP="00082502">
      <w:pPr>
        <w:bidi/>
        <w:spacing w:line="360" w:lineRule="auto"/>
        <w:rPr>
          <w:rFonts w:ascii="Times New Roman" w:hAnsi="Times New Roman" w:cs="Times New Roman"/>
          <w:sz w:val="32"/>
          <w:szCs w:val="32"/>
          <w:rtl/>
          <w:lang w:val="he-IL"/>
        </w:rPr>
      </w:pPr>
      <w:r w:rsidRPr="00811902">
        <w:rPr>
          <w:rFonts w:ascii="Times New Roman" w:hAnsi="Times New Roman" w:cs="Times New Roman" w:hint="cs"/>
          <w:sz w:val="32"/>
          <w:szCs w:val="32"/>
          <w:rtl/>
          <w:lang w:val="he-IL"/>
        </w:rPr>
        <w:t>אילוצים ונקודות תורפה..................................................................</w:t>
      </w:r>
      <w:r w:rsidR="00811902">
        <w:rPr>
          <w:rFonts w:ascii="Times New Roman" w:hAnsi="Times New Roman" w:cs="Times New Roman" w:hint="cs"/>
          <w:sz w:val="32"/>
          <w:szCs w:val="32"/>
          <w:rtl/>
          <w:lang w:val="he-IL"/>
        </w:rPr>
        <w:t>........</w:t>
      </w:r>
      <w:r w:rsidR="00B24AC9">
        <w:rPr>
          <w:rFonts w:ascii="Times New Roman" w:hAnsi="Times New Roman" w:cs="Times New Roman" w:hint="cs"/>
          <w:sz w:val="32"/>
          <w:szCs w:val="32"/>
          <w:rtl/>
          <w:lang w:val="he-IL"/>
        </w:rPr>
        <w:t>18</w:t>
      </w:r>
    </w:p>
    <w:p w14:paraId="5B301EFA" w14:textId="7ED28E65" w:rsidR="00082502" w:rsidRPr="00811902" w:rsidRDefault="00082502" w:rsidP="00082502">
      <w:pPr>
        <w:bidi/>
        <w:spacing w:line="360" w:lineRule="auto"/>
        <w:rPr>
          <w:rFonts w:ascii="Times New Roman" w:hAnsi="Times New Roman" w:cs="Times New Roman"/>
          <w:sz w:val="32"/>
          <w:szCs w:val="32"/>
          <w:rtl/>
          <w:lang w:val="he-IL"/>
        </w:rPr>
      </w:pPr>
      <w:r w:rsidRPr="00811902">
        <w:rPr>
          <w:rFonts w:ascii="Times New Roman" w:hAnsi="Times New Roman" w:cs="Times New Roman" w:hint="cs"/>
          <w:sz w:val="32"/>
          <w:szCs w:val="32"/>
          <w:rtl/>
          <w:lang w:val="he-IL"/>
        </w:rPr>
        <w:t>יכולות הא</w:t>
      </w:r>
      <w:r w:rsidR="00CE4A52" w:rsidRPr="00811902">
        <w:rPr>
          <w:rFonts w:ascii="Times New Roman" w:hAnsi="Times New Roman" w:cs="Times New Roman" w:hint="cs"/>
          <w:sz w:val="32"/>
          <w:szCs w:val="32"/>
          <w:rtl/>
          <w:lang w:val="he-IL"/>
        </w:rPr>
        <w:t>פ</w:t>
      </w:r>
      <w:r w:rsidRPr="00811902">
        <w:rPr>
          <w:rFonts w:ascii="Times New Roman" w:hAnsi="Times New Roman" w:cs="Times New Roman" w:hint="cs"/>
          <w:sz w:val="32"/>
          <w:szCs w:val="32"/>
          <w:rtl/>
          <w:lang w:val="he-IL"/>
        </w:rPr>
        <w:t>לי</w:t>
      </w:r>
      <w:r w:rsidR="00CE4A52" w:rsidRPr="00811902">
        <w:rPr>
          <w:rFonts w:ascii="Times New Roman" w:hAnsi="Times New Roman" w:cs="Times New Roman" w:hint="cs"/>
          <w:sz w:val="32"/>
          <w:szCs w:val="32"/>
          <w:rtl/>
          <w:lang w:val="he-IL"/>
        </w:rPr>
        <w:t>ק</w:t>
      </w:r>
      <w:r w:rsidRPr="00811902">
        <w:rPr>
          <w:rFonts w:ascii="Times New Roman" w:hAnsi="Times New Roman" w:cs="Times New Roman" w:hint="cs"/>
          <w:sz w:val="32"/>
          <w:szCs w:val="32"/>
          <w:rtl/>
          <w:lang w:val="he-IL"/>
        </w:rPr>
        <w:t>ציה.....................................................................</w:t>
      </w:r>
      <w:r w:rsidR="00811902">
        <w:rPr>
          <w:rFonts w:ascii="Times New Roman" w:hAnsi="Times New Roman" w:cs="Times New Roman" w:hint="cs"/>
          <w:sz w:val="32"/>
          <w:szCs w:val="32"/>
          <w:rtl/>
          <w:lang w:val="he-IL"/>
        </w:rPr>
        <w:t>...........</w:t>
      </w:r>
      <w:r w:rsidR="00B24AC9">
        <w:rPr>
          <w:rFonts w:ascii="Times New Roman" w:hAnsi="Times New Roman" w:cs="Times New Roman" w:hint="cs"/>
          <w:sz w:val="32"/>
          <w:szCs w:val="32"/>
          <w:rtl/>
          <w:lang w:val="he-IL"/>
        </w:rPr>
        <w:t>18</w:t>
      </w:r>
    </w:p>
    <w:p w14:paraId="6021433F" w14:textId="1B0F3D82" w:rsidR="00082502" w:rsidRPr="00811902" w:rsidRDefault="00082502" w:rsidP="00082502">
      <w:pPr>
        <w:bidi/>
        <w:spacing w:line="360" w:lineRule="auto"/>
        <w:rPr>
          <w:rFonts w:ascii="Times New Roman" w:hAnsi="Times New Roman" w:cs="Times New Roman"/>
          <w:sz w:val="32"/>
          <w:szCs w:val="32"/>
          <w:rtl/>
          <w:lang w:val="he-IL"/>
        </w:rPr>
      </w:pPr>
      <w:r w:rsidRPr="00811902">
        <w:rPr>
          <w:rFonts w:ascii="Times New Roman" w:hAnsi="Times New Roman" w:cs="Times New Roman" w:hint="cs"/>
          <w:sz w:val="32"/>
          <w:szCs w:val="32"/>
          <w:rtl/>
          <w:lang w:val="he-IL"/>
        </w:rPr>
        <w:t>תוצאות ומסקנות................................................................................</w:t>
      </w:r>
      <w:r w:rsidR="00811902">
        <w:rPr>
          <w:rFonts w:ascii="Times New Roman" w:hAnsi="Times New Roman" w:cs="Times New Roman" w:hint="cs"/>
          <w:sz w:val="32"/>
          <w:szCs w:val="32"/>
          <w:rtl/>
          <w:lang w:val="he-IL"/>
        </w:rPr>
        <w:t>..</w:t>
      </w:r>
      <w:r w:rsidR="004A6B24">
        <w:rPr>
          <w:rFonts w:ascii="Times New Roman" w:hAnsi="Times New Roman" w:cs="Times New Roman" w:hint="cs"/>
          <w:sz w:val="32"/>
          <w:szCs w:val="32"/>
          <w:rtl/>
          <w:lang w:val="he-IL"/>
        </w:rPr>
        <w:t xml:space="preserve"> </w:t>
      </w:r>
      <w:r w:rsidR="004802C6">
        <w:rPr>
          <w:rFonts w:ascii="Times New Roman" w:hAnsi="Times New Roman" w:cs="Times New Roman" w:hint="cs"/>
          <w:sz w:val="32"/>
          <w:szCs w:val="32"/>
          <w:rtl/>
          <w:lang w:val="he-IL"/>
        </w:rPr>
        <w:t>1</w:t>
      </w:r>
      <w:r w:rsidR="00B24AC9">
        <w:rPr>
          <w:rFonts w:ascii="Times New Roman" w:hAnsi="Times New Roman" w:cs="Times New Roman" w:hint="cs"/>
          <w:sz w:val="32"/>
          <w:szCs w:val="32"/>
          <w:rtl/>
          <w:lang w:val="he-IL"/>
        </w:rPr>
        <w:t>9</w:t>
      </w:r>
    </w:p>
    <w:p w14:paraId="771DAD56" w14:textId="17DEC605" w:rsidR="00A454B6" w:rsidRPr="00811902" w:rsidRDefault="00A454B6" w:rsidP="00A454B6">
      <w:pPr>
        <w:bidi/>
        <w:rPr>
          <w:rFonts w:ascii="Times New Roman" w:eastAsia="Times New Roman" w:hAnsi="Times New Roman" w:cs="Times New Roman"/>
          <w:sz w:val="32"/>
          <w:szCs w:val="32"/>
          <w:rtl/>
          <w:lang w:val="he-IL"/>
        </w:rPr>
      </w:pPr>
      <w:r w:rsidRPr="00811902">
        <w:rPr>
          <w:rFonts w:ascii="Times New Roman" w:hAnsi="Times New Roman" w:cs="Times New Roman" w:hint="cs"/>
          <w:sz w:val="32"/>
          <w:szCs w:val="32"/>
          <w:rtl/>
          <w:lang w:val="he-IL"/>
        </w:rPr>
        <w:t>מדריך למשתמש............................</w:t>
      </w:r>
      <w:r w:rsidRPr="00811902">
        <w:rPr>
          <w:rFonts w:ascii="Times New Roman" w:hAnsi="Times New Roman" w:cs="Times New Roman"/>
          <w:sz w:val="32"/>
          <w:szCs w:val="32"/>
          <w:rtl/>
          <w:lang w:val="he-IL"/>
        </w:rPr>
        <w:t>.........................</w:t>
      </w:r>
      <w:r w:rsidR="00811902">
        <w:rPr>
          <w:rFonts w:ascii="Times New Roman" w:hAnsi="Times New Roman" w:cs="Times New Roman"/>
          <w:sz w:val="32"/>
          <w:szCs w:val="32"/>
          <w:rtl/>
          <w:lang w:val="he-IL"/>
        </w:rPr>
        <w:t>......</w:t>
      </w:r>
      <w:r w:rsidR="004A6B24">
        <w:rPr>
          <w:rFonts w:ascii="Times New Roman" w:hAnsi="Times New Roman" w:cs="Times New Roman" w:hint="cs"/>
          <w:sz w:val="32"/>
          <w:szCs w:val="32"/>
          <w:rtl/>
          <w:lang w:val="he-IL"/>
        </w:rPr>
        <w:t>...........</w:t>
      </w:r>
      <w:r w:rsidR="00811902">
        <w:rPr>
          <w:rFonts w:ascii="Times New Roman" w:hAnsi="Times New Roman" w:cs="Times New Roman"/>
          <w:sz w:val="32"/>
          <w:szCs w:val="32"/>
          <w:rtl/>
          <w:lang w:val="he-IL"/>
        </w:rPr>
        <w:t>.............</w:t>
      </w:r>
      <w:r w:rsidR="004802C6">
        <w:rPr>
          <w:rFonts w:ascii="Times New Roman" w:hAnsi="Times New Roman" w:cs="Times New Roman" w:hint="cs"/>
          <w:sz w:val="32"/>
          <w:szCs w:val="32"/>
          <w:rtl/>
          <w:lang w:val="he-IL"/>
        </w:rPr>
        <w:t>1</w:t>
      </w:r>
      <w:r w:rsidR="00B677C3">
        <w:rPr>
          <w:rFonts w:ascii="Times New Roman" w:hAnsi="Times New Roman" w:cs="Times New Roman" w:hint="cs"/>
          <w:sz w:val="32"/>
          <w:szCs w:val="32"/>
          <w:rtl/>
          <w:lang w:val="he-IL"/>
        </w:rPr>
        <w:t>9</w:t>
      </w:r>
      <w:r w:rsidR="004802C6">
        <w:rPr>
          <w:rFonts w:ascii="Times New Roman" w:hAnsi="Times New Roman" w:cs="Times New Roman" w:hint="cs"/>
          <w:sz w:val="32"/>
          <w:szCs w:val="32"/>
          <w:rtl/>
          <w:lang w:val="he-IL"/>
        </w:rPr>
        <w:t>-</w:t>
      </w:r>
      <w:r w:rsidR="004A6B24">
        <w:rPr>
          <w:rFonts w:ascii="Times New Roman" w:hAnsi="Times New Roman" w:cs="Times New Roman" w:hint="cs"/>
          <w:sz w:val="32"/>
          <w:szCs w:val="32"/>
          <w:rtl/>
          <w:lang w:val="he-IL"/>
        </w:rPr>
        <w:t>2</w:t>
      </w:r>
      <w:r w:rsidR="00B677C3">
        <w:rPr>
          <w:rFonts w:ascii="Times New Roman" w:hAnsi="Times New Roman" w:cs="Times New Roman" w:hint="cs"/>
          <w:sz w:val="32"/>
          <w:szCs w:val="32"/>
          <w:rtl/>
          <w:lang w:val="he-IL"/>
        </w:rPr>
        <w:t>2</w:t>
      </w:r>
    </w:p>
    <w:p w14:paraId="488FBA32" w14:textId="6DD6E6F7" w:rsidR="00A454B6" w:rsidRPr="00811902" w:rsidRDefault="00A454B6" w:rsidP="00A454B6">
      <w:pPr>
        <w:bidi/>
        <w:spacing w:line="360" w:lineRule="auto"/>
        <w:rPr>
          <w:rFonts w:ascii="Times New Roman" w:eastAsia="Times New Roman" w:hAnsi="Times New Roman" w:cs="Times New Roman"/>
          <w:sz w:val="32"/>
          <w:szCs w:val="32"/>
          <w:rtl/>
          <w:lang w:val="he-IL"/>
        </w:rPr>
      </w:pPr>
      <w:r w:rsidRPr="00811902">
        <w:rPr>
          <w:rFonts w:ascii="Times New Roman" w:hAnsi="Times New Roman" w:cs="Times New Roman" w:hint="cs"/>
          <w:sz w:val="32"/>
          <w:szCs w:val="32"/>
          <w:rtl/>
          <w:lang w:val="he-IL"/>
        </w:rPr>
        <w:t>סקר ספרות.....................</w:t>
      </w:r>
      <w:r w:rsidRPr="00811902">
        <w:rPr>
          <w:rFonts w:ascii="Times New Roman" w:hAnsi="Times New Roman" w:cs="Times New Roman"/>
          <w:sz w:val="32"/>
          <w:szCs w:val="32"/>
          <w:rtl/>
          <w:lang w:val="he-IL"/>
        </w:rPr>
        <w:t>................................................................</w:t>
      </w:r>
      <w:r w:rsidR="00373780" w:rsidRPr="00811902">
        <w:rPr>
          <w:rFonts w:ascii="Times New Roman" w:hAnsi="Times New Roman" w:cs="Times New Roman" w:hint="cs"/>
          <w:sz w:val="32"/>
          <w:szCs w:val="32"/>
          <w:rtl/>
          <w:lang w:val="he-IL"/>
        </w:rPr>
        <w:t>.......</w:t>
      </w:r>
      <w:r w:rsidR="004A6B24">
        <w:rPr>
          <w:rFonts w:ascii="Times New Roman" w:hAnsi="Times New Roman" w:cs="Times New Roman" w:hint="cs"/>
          <w:sz w:val="32"/>
          <w:szCs w:val="32"/>
          <w:rtl/>
          <w:lang w:val="he-IL"/>
        </w:rPr>
        <w:t>2</w:t>
      </w:r>
      <w:r w:rsidR="00B677C3">
        <w:rPr>
          <w:rFonts w:ascii="Times New Roman" w:hAnsi="Times New Roman" w:cs="Times New Roman" w:hint="cs"/>
          <w:sz w:val="32"/>
          <w:szCs w:val="32"/>
          <w:rtl/>
          <w:lang w:val="he-IL"/>
        </w:rPr>
        <w:t>2</w:t>
      </w:r>
      <w:r w:rsidR="004A6B24">
        <w:rPr>
          <w:rFonts w:ascii="Times New Roman" w:hAnsi="Times New Roman" w:cs="Times New Roman" w:hint="cs"/>
          <w:sz w:val="32"/>
          <w:szCs w:val="32"/>
          <w:rtl/>
          <w:lang w:val="he-IL"/>
        </w:rPr>
        <w:t>-2</w:t>
      </w:r>
      <w:r w:rsidR="00E74ED1">
        <w:rPr>
          <w:rFonts w:ascii="Times New Roman" w:hAnsi="Times New Roman" w:cs="Times New Roman" w:hint="cs"/>
          <w:sz w:val="32"/>
          <w:szCs w:val="32"/>
          <w:rtl/>
          <w:lang w:val="he-IL"/>
        </w:rPr>
        <w:t>4</w:t>
      </w:r>
    </w:p>
    <w:p w14:paraId="4CE6F70A" w14:textId="77777777" w:rsidR="00A454B6" w:rsidRDefault="00A454B6" w:rsidP="00A454B6">
      <w:pPr>
        <w:bidi/>
        <w:jc w:val="center"/>
        <w:rPr>
          <w:rFonts w:asciiTheme="minorBidi" w:hAnsiTheme="minorBidi"/>
          <w:sz w:val="40"/>
          <w:szCs w:val="40"/>
          <w:rtl/>
        </w:rPr>
      </w:pPr>
    </w:p>
    <w:p w14:paraId="53A02388" w14:textId="77777777" w:rsidR="00A454B6" w:rsidRDefault="00A454B6" w:rsidP="00A454B6">
      <w:pPr>
        <w:bidi/>
        <w:rPr>
          <w:rFonts w:asciiTheme="minorBidi" w:hAnsiTheme="minorBidi"/>
          <w:sz w:val="40"/>
          <w:szCs w:val="40"/>
          <w:rtl/>
        </w:rPr>
      </w:pPr>
    </w:p>
    <w:p w14:paraId="417FFDA2" w14:textId="77777777" w:rsidR="00CB20BF" w:rsidRDefault="00CB20BF" w:rsidP="00CB20BF">
      <w:pPr>
        <w:bidi/>
        <w:rPr>
          <w:rtl/>
        </w:rPr>
      </w:pPr>
    </w:p>
    <w:p w14:paraId="663218E6" w14:textId="77777777" w:rsidR="00CB20BF" w:rsidRDefault="00CB20BF" w:rsidP="00CB20BF">
      <w:pPr>
        <w:bidi/>
        <w:rPr>
          <w:rtl/>
        </w:rPr>
      </w:pPr>
    </w:p>
    <w:p w14:paraId="2AF222B9" w14:textId="77777777" w:rsidR="002912A4" w:rsidRDefault="002912A4" w:rsidP="002912A4">
      <w:pPr>
        <w:bidi/>
        <w:rPr>
          <w:rtl/>
        </w:rPr>
      </w:pPr>
    </w:p>
    <w:p w14:paraId="262ACDA7" w14:textId="77777777" w:rsidR="00CB20BF" w:rsidRPr="00BC5766" w:rsidRDefault="00CB20BF" w:rsidP="00CB20BF">
      <w:pPr>
        <w:jc w:val="center"/>
        <w:rPr>
          <w:rFonts w:ascii="David" w:hAnsi="David" w:cs="David"/>
          <w:b/>
          <w:bCs/>
          <w:color w:val="FF0000"/>
          <w:sz w:val="48"/>
          <w:szCs w:val="48"/>
          <w:u w:val="single"/>
        </w:rPr>
      </w:pPr>
      <w:r>
        <w:rPr>
          <w:rFonts w:ascii="David" w:hAnsi="David" w:cs="David" w:hint="cs"/>
          <w:b/>
          <w:bCs/>
          <w:color w:val="FF0000"/>
          <w:sz w:val="48"/>
          <w:szCs w:val="48"/>
          <w:u w:val="single"/>
          <w:rtl/>
          <w:cs/>
          <w:lang w:val="he-IL"/>
        </w:rPr>
        <w:lastRenderedPageBreak/>
        <w:t>תקציר</w:t>
      </w:r>
    </w:p>
    <w:p w14:paraId="53204D38" w14:textId="77777777" w:rsidR="00CB20BF" w:rsidRPr="00EC5D57" w:rsidRDefault="00CB20BF" w:rsidP="00EC5D57">
      <w:pPr>
        <w:bidi/>
        <w:spacing w:line="276" w:lineRule="auto"/>
        <w:jc w:val="center"/>
        <w:rPr>
          <w:rFonts w:ascii="David" w:hAnsi="David" w:cs="David"/>
          <w:b/>
          <w:bCs/>
          <w:color w:val="FF0000"/>
          <w:sz w:val="28"/>
          <w:szCs w:val="28"/>
          <w:u w:val="single"/>
          <w:rtl/>
          <w:cs/>
          <w:lang w:val="he-IL"/>
        </w:rPr>
      </w:pPr>
    </w:p>
    <w:p w14:paraId="193F371C" w14:textId="77777777" w:rsidR="00CB20BF" w:rsidRPr="00EC5D57" w:rsidRDefault="00CB20BF" w:rsidP="00FC60A7">
      <w:pPr>
        <w:bidi/>
        <w:spacing w:line="276" w:lineRule="auto"/>
        <w:rPr>
          <w:rFonts w:ascii="David" w:hAnsi="David" w:cs="David"/>
          <w:sz w:val="32"/>
          <w:szCs w:val="32"/>
          <w:rtl/>
        </w:rPr>
      </w:pPr>
      <w:r w:rsidRPr="00EC5D57">
        <w:rPr>
          <w:rFonts w:ascii="David" w:hAnsi="David" w:cs="David"/>
          <w:sz w:val="32"/>
          <w:szCs w:val="32"/>
          <w:rtl/>
        </w:rPr>
        <w:t>מערכות לזיהוי חריגות סביבתיות קיימות אצלנו בתעשייה</w:t>
      </w:r>
      <w:r w:rsidR="00EC0239">
        <w:rPr>
          <w:rFonts w:ascii="David" w:hAnsi="David" w:cs="David" w:hint="cs"/>
          <w:sz w:val="32"/>
          <w:szCs w:val="32"/>
          <w:rtl/>
        </w:rPr>
        <w:t xml:space="preserve"> זמן רב</w:t>
      </w:r>
      <w:r w:rsidRPr="00EC5D57">
        <w:rPr>
          <w:rFonts w:ascii="David" w:hAnsi="David" w:cs="David"/>
          <w:sz w:val="32"/>
          <w:szCs w:val="32"/>
          <w:rtl/>
        </w:rPr>
        <w:t xml:space="preserve">. בפרויקט שלנו </w:t>
      </w:r>
      <w:r w:rsidR="00897F47">
        <w:rPr>
          <w:rFonts w:ascii="David" w:hAnsi="David" w:cs="David" w:hint="cs"/>
          <w:sz w:val="32"/>
          <w:szCs w:val="32"/>
          <w:rtl/>
        </w:rPr>
        <w:t>התמקדנו</w:t>
      </w:r>
      <w:r w:rsidRPr="00EC5D57">
        <w:rPr>
          <w:rFonts w:ascii="David" w:hAnsi="David" w:cs="David"/>
          <w:sz w:val="32"/>
          <w:szCs w:val="32"/>
          <w:rtl/>
        </w:rPr>
        <w:t xml:space="preserve"> במערכת שתעבוד בקרב תינוקות בפגייה. הסיבה לכך היא, כי במקום זה קיימים מספר תינוקות הגדול ממספר האחיות באופן משמעותי</w:t>
      </w:r>
      <w:r w:rsidRPr="00EC5D57">
        <w:rPr>
          <w:rFonts w:ascii="David" w:hAnsi="David" w:cs="David"/>
          <w:sz w:val="32"/>
          <w:szCs w:val="32"/>
        </w:rPr>
        <w:t>,</w:t>
      </w:r>
      <w:r w:rsidRPr="00EC5D57">
        <w:rPr>
          <w:rFonts w:ascii="David" w:hAnsi="David" w:cs="David"/>
          <w:sz w:val="32"/>
          <w:szCs w:val="32"/>
          <w:rtl/>
        </w:rPr>
        <w:t xml:space="preserve"> דבר זה יכול להקשות על האחיות לשים לב   לאירועים שונים הקורים לתינוק, ולטפל בו בהתאם. אי לכך</w:t>
      </w:r>
      <w:r w:rsidR="00897F47">
        <w:rPr>
          <w:rFonts w:ascii="David" w:hAnsi="David" w:cs="David" w:hint="cs"/>
          <w:sz w:val="32"/>
          <w:szCs w:val="32"/>
          <w:rtl/>
        </w:rPr>
        <w:t xml:space="preserve"> ובהתאם לזאת</w:t>
      </w:r>
      <w:r w:rsidRPr="00EC5D57">
        <w:rPr>
          <w:rFonts w:ascii="David" w:hAnsi="David" w:cs="David"/>
          <w:sz w:val="32"/>
          <w:szCs w:val="32"/>
          <w:rtl/>
        </w:rPr>
        <w:t xml:space="preserve"> קיים צורך למערכת, שתתריע על מקר</w:t>
      </w:r>
      <w:r w:rsidR="00897F47">
        <w:rPr>
          <w:rFonts w:ascii="David" w:hAnsi="David" w:cs="David" w:hint="cs"/>
          <w:sz w:val="32"/>
          <w:szCs w:val="32"/>
          <w:rtl/>
        </w:rPr>
        <w:t>י</w:t>
      </w:r>
      <w:r w:rsidRPr="00EC5D57">
        <w:rPr>
          <w:rFonts w:ascii="David" w:hAnsi="David" w:cs="David"/>
          <w:sz w:val="32"/>
          <w:szCs w:val="32"/>
          <w:rtl/>
        </w:rPr>
        <w:t xml:space="preserve"> חרום. בזה נוכל להיעזר במערכת שלנו. נתרכז בפרמטרים הבאים:</w:t>
      </w:r>
    </w:p>
    <w:p w14:paraId="2931F7E1" w14:textId="77777777" w:rsidR="00CB20BF" w:rsidRPr="00EC5D57" w:rsidRDefault="00CB20BF" w:rsidP="00FC60A7">
      <w:pPr>
        <w:bidi/>
        <w:spacing w:line="276" w:lineRule="auto"/>
        <w:rPr>
          <w:rFonts w:ascii="David" w:hAnsi="David" w:cs="David"/>
          <w:b/>
          <w:bCs/>
          <w:sz w:val="32"/>
          <w:szCs w:val="32"/>
          <w:rtl/>
        </w:rPr>
      </w:pPr>
      <w:r w:rsidRPr="00EC5D57">
        <w:rPr>
          <w:rFonts w:ascii="David" w:hAnsi="David" w:cs="David"/>
          <w:sz w:val="32"/>
          <w:szCs w:val="32"/>
          <w:rtl/>
        </w:rPr>
        <w:t xml:space="preserve">1. </w:t>
      </w:r>
      <w:r w:rsidRPr="00EC5D57">
        <w:rPr>
          <w:rFonts w:ascii="David" w:hAnsi="David" w:cs="David"/>
          <w:b/>
          <w:bCs/>
          <w:sz w:val="32"/>
          <w:szCs w:val="32"/>
          <w:rtl/>
        </w:rPr>
        <w:t>טמפרטורה</w:t>
      </w:r>
    </w:p>
    <w:p w14:paraId="7CFF29E2" w14:textId="77777777" w:rsidR="00CB20BF" w:rsidRPr="00EC5D57" w:rsidRDefault="00CB20BF" w:rsidP="00FC60A7">
      <w:pPr>
        <w:bidi/>
        <w:spacing w:line="276" w:lineRule="auto"/>
        <w:rPr>
          <w:rFonts w:ascii="David" w:hAnsi="David" w:cs="David"/>
          <w:sz w:val="32"/>
          <w:szCs w:val="32"/>
          <w:rtl/>
        </w:rPr>
      </w:pPr>
      <w:r w:rsidRPr="00EC5D57">
        <w:rPr>
          <w:rFonts w:ascii="David" w:hAnsi="David" w:cs="David"/>
          <w:sz w:val="32"/>
          <w:szCs w:val="32"/>
          <w:rtl/>
        </w:rPr>
        <w:t>2.</w:t>
      </w:r>
      <w:r w:rsidRPr="00EC5D57">
        <w:rPr>
          <w:rFonts w:ascii="David" w:hAnsi="David" w:cs="David"/>
          <w:b/>
          <w:bCs/>
          <w:sz w:val="32"/>
          <w:szCs w:val="32"/>
          <w:rtl/>
        </w:rPr>
        <w:t xml:space="preserve"> לחות</w:t>
      </w:r>
      <w:r w:rsidRPr="00EC5D57">
        <w:rPr>
          <w:rFonts w:ascii="David" w:hAnsi="David" w:cs="David"/>
          <w:sz w:val="32"/>
          <w:szCs w:val="32"/>
          <w:rtl/>
        </w:rPr>
        <w:t xml:space="preserve"> </w:t>
      </w:r>
    </w:p>
    <w:p w14:paraId="63F6B750" w14:textId="77777777" w:rsidR="00CB20BF" w:rsidRDefault="00CB20BF" w:rsidP="00FC60A7">
      <w:pPr>
        <w:bidi/>
        <w:spacing w:line="276" w:lineRule="auto"/>
        <w:rPr>
          <w:ins w:id="1" w:author="do" w:date="2017-08-18T10:08:00Z"/>
          <w:rFonts w:ascii="David" w:hAnsi="David" w:cs="David"/>
          <w:b/>
          <w:bCs/>
          <w:sz w:val="32"/>
          <w:szCs w:val="32"/>
        </w:rPr>
      </w:pPr>
      <w:r w:rsidRPr="00EC5D57">
        <w:rPr>
          <w:rFonts w:ascii="David" w:hAnsi="David" w:cs="David"/>
          <w:sz w:val="32"/>
          <w:szCs w:val="32"/>
          <w:rtl/>
        </w:rPr>
        <w:t xml:space="preserve">3. </w:t>
      </w:r>
      <w:r w:rsidRPr="00EC5D57">
        <w:rPr>
          <w:rFonts w:ascii="David" w:hAnsi="David" w:cs="David"/>
          <w:b/>
          <w:bCs/>
          <w:sz w:val="32"/>
          <w:szCs w:val="32"/>
          <w:rtl/>
        </w:rPr>
        <w:t>דום</w:t>
      </w:r>
      <w:r w:rsidRPr="00EC5D57">
        <w:rPr>
          <w:rFonts w:ascii="David" w:hAnsi="David" w:cs="David"/>
          <w:sz w:val="32"/>
          <w:szCs w:val="32"/>
          <w:rtl/>
        </w:rPr>
        <w:t xml:space="preserve"> </w:t>
      </w:r>
      <w:r w:rsidRPr="00EC5D57">
        <w:rPr>
          <w:rFonts w:ascii="David" w:hAnsi="David" w:cs="David"/>
          <w:b/>
          <w:bCs/>
          <w:sz w:val="32"/>
          <w:szCs w:val="32"/>
          <w:rtl/>
        </w:rPr>
        <w:t>לב, הפסקת נשימה</w:t>
      </w:r>
    </w:p>
    <w:p w14:paraId="0AE36DC7" w14:textId="77777777" w:rsidR="009C6D25" w:rsidRPr="00EC5D57" w:rsidRDefault="009C6D25" w:rsidP="009C6D25">
      <w:pPr>
        <w:bidi/>
        <w:spacing w:line="276" w:lineRule="auto"/>
        <w:rPr>
          <w:rFonts w:ascii="David" w:hAnsi="David" w:cs="David"/>
          <w:sz w:val="32"/>
          <w:szCs w:val="32"/>
          <w:rtl/>
        </w:rPr>
      </w:pPr>
      <w:ins w:id="2" w:author="do" w:date="2017-08-18T10:08:00Z">
        <w:r>
          <w:rPr>
            <w:rFonts w:ascii="David" w:hAnsi="David" w:cs="David" w:hint="cs"/>
            <w:b/>
            <w:bCs/>
            <w:sz w:val="32"/>
            <w:szCs w:val="32"/>
            <w:rtl/>
          </w:rPr>
          <w:t>4. גלי קול</w:t>
        </w:r>
      </w:ins>
    </w:p>
    <w:p w14:paraId="51F72C7B" w14:textId="77777777" w:rsidR="00CB20BF" w:rsidRPr="00EC5D57" w:rsidRDefault="00CB20BF" w:rsidP="00FC60A7">
      <w:pPr>
        <w:bidi/>
        <w:spacing w:line="276" w:lineRule="auto"/>
        <w:rPr>
          <w:rFonts w:ascii="David" w:hAnsi="David" w:cs="David"/>
          <w:sz w:val="32"/>
          <w:szCs w:val="32"/>
          <w:rtl/>
        </w:rPr>
      </w:pPr>
      <w:r w:rsidRPr="00EC5D57">
        <w:rPr>
          <w:rFonts w:ascii="David" w:hAnsi="David" w:cs="David"/>
          <w:sz w:val="32"/>
          <w:szCs w:val="32"/>
          <w:rtl/>
        </w:rPr>
        <w:t>הסיבות המרכזיות: אבטחתו של הילוד וחסכון בכוח אדם.</w:t>
      </w:r>
    </w:p>
    <w:p w14:paraId="12724593" w14:textId="77777777" w:rsidR="00CB20BF" w:rsidRPr="00EC5D57" w:rsidRDefault="00CB20BF" w:rsidP="00FC60A7">
      <w:pPr>
        <w:bidi/>
        <w:spacing w:line="276" w:lineRule="auto"/>
        <w:rPr>
          <w:rFonts w:ascii="David" w:hAnsi="David" w:cs="David"/>
          <w:sz w:val="32"/>
          <w:szCs w:val="32"/>
          <w:rtl/>
        </w:rPr>
      </w:pPr>
      <w:r w:rsidRPr="00EC5D57">
        <w:rPr>
          <w:rFonts w:ascii="David" w:hAnsi="David" w:cs="David"/>
          <w:sz w:val="32"/>
          <w:szCs w:val="32"/>
          <w:rtl/>
        </w:rPr>
        <w:t>האמצעים בהם נשתמש הם:</w:t>
      </w:r>
    </w:p>
    <w:p w14:paraId="44E3D88A" w14:textId="77777777" w:rsidR="00CB20BF" w:rsidRPr="00EC5D57" w:rsidRDefault="00CB20BF" w:rsidP="00FC60A7">
      <w:pPr>
        <w:pStyle w:val="ListParagraph"/>
        <w:numPr>
          <w:ilvl w:val="0"/>
          <w:numId w:val="1"/>
        </w:numPr>
        <w:rPr>
          <w:rFonts w:ascii="David" w:hAnsi="David" w:cs="David"/>
          <w:sz w:val="32"/>
          <w:szCs w:val="32"/>
          <w:rtl/>
        </w:rPr>
      </w:pPr>
      <w:r w:rsidRPr="00EC5D57">
        <w:rPr>
          <w:rFonts w:ascii="David" w:hAnsi="David" w:cs="David"/>
          <w:b/>
          <w:bCs/>
          <w:sz w:val="32"/>
          <w:szCs w:val="32"/>
          <w:rtl/>
        </w:rPr>
        <w:t>רספברי</w:t>
      </w:r>
      <w:r w:rsidRPr="00EC5D57">
        <w:rPr>
          <w:rFonts w:ascii="David" w:hAnsi="David" w:cs="David"/>
          <w:sz w:val="32"/>
          <w:szCs w:val="32"/>
          <w:rtl/>
        </w:rPr>
        <w:t xml:space="preserve"> </w:t>
      </w:r>
      <w:r w:rsidRPr="00EC5D57">
        <w:rPr>
          <w:rFonts w:ascii="David" w:hAnsi="David" w:cs="David"/>
          <w:b/>
          <w:bCs/>
          <w:sz w:val="32"/>
          <w:szCs w:val="32"/>
          <w:rtl/>
        </w:rPr>
        <w:t>פאי</w:t>
      </w:r>
      <w:r w:rsidRPr="00EC5D57">
        <w:rPr>
          <w:rFonts w:ascii="David" w:hAnsi="David" w:cs="David"/>
          <w:sz w:val="32"/>
          <w:szCs w:val="32"/>
          <w:rtl/>
        </w:rPr>
        <w:t xml:space="preserve">: אנו נשתמש בגרסה ה- 2 שלו מודל </w:t>
      </w:r>
      <w:r w:rsidRPr="00EC5D57">
        <w:rPr>
          <w:rFonts w:ascii="David" w:hAnsi="David" w:cs="David"/>
          <w:sz w:val="32"/>
          <w:szCs w:val="32"/>
        </w:rPr>
        <w:t>B+</w:t>
      </w:r>
      <w:r w:rsidRPr="00EC5D57">
        <w:rPr>
          <w:rFonts w:ascii="David" w:hAnsi="David" w:cs="David"/>
          <w:sz w:val="32"/>
          <w:szCs w:val="32"/>
          <w:rtl/>
        </w:rPr>
        <w:t xml:space="preserve">. המכשיר הינו מחשב לוח יחיד קטן וזול עם חיבורים מתאימים אשר דרכו יהיה אפשר לסנכרן את החומרה לתוכנת מחשב הרלוונטית. </w:t>
      </w:r>
    </w:p>
    <w:p w14:paraId="73F7128D" w14:textId="51CDF09B" w:rsidR="00CB20BF" w:rsidRPr="00EC5D57" w:rsidRDefault="00CB20BF" w:rsidP="00FC60A7">
      <w:pPr>
        <w:pStyle w:val="ListParagraph"/>
        <w:numPr>
          <w:ilvl w:val="0"/>
          <w:numId w:val="1"/>
        </w:numPr>
        <w:rPr>
          <w:rFonts w:ascii="David" w:hAnsi="David" w:cs="David"/>
          <w:sz w:val="32"/>
          <w:szCs w:val="32"/>
        </w:rPr>
      </w:pPr>
      <w:r w:rsidRPr="00EC5D57">
        <w:rPr>
          <w:rFonts w:ascii="David" w:hAnsi="David" w:cs="David"/>
          <w:sz w:val="32"/>
          <w:szCs w:val="32"/>
          <w:rtl/>
        </w:rPr>
        <w:t xml:space="preserve"> </w:t>
      </w:r>
      <w:r w:rsidRPr="00EC5D57">
        <w:rPr>
          <w:rFonts w:ascii="David" w:hAnsi="David" w:cs="David"/>
          <w:b/>
          <w:bCs/>
          <w:sz w:val="32"/>
          <w:szCs w:val="32"/>
          <w:rtl/>
        </w:rPr>
        <w:t>סנסור טמפרטורה</w:t>
      </w:r>
      <w:r w:rsidRPr="00EC5D57">
        <w:rPr>
          <w:rFonts w:ascii="David" w:hAnsi="David" w:cs="David"/>
          <w:sz w:val="32"/>
          <w:szCs w:val="32"/>
          <w:rtl/>
        </w:rPr>
        <w:t>-</w:t>
      </w:r>
      <w:r w:rsidRPr="00EC5D57">
        <w:rPr>
          <w:rFonts w:ascii="David" w:hAnsi="David" w:cs="David"/>
          <w:b/>
          <w:bCs/>
          <w:sz w:val="32"/>
          <w:szCs w:val="32"/>
          <w:rtl/>
        </w:rPr>
        <w:t>לחות</w:t>
      </w:r>
      <w:r w:rsidR="0049748D">
        <w:rPr>
          <w:rFonts w:ascii="David" w:hAnsi="David" w:cs="David"/>
          <w:sz w:val="32"/>
          <w:szCs w:val="32"/>
          <w:rtl/>
        </w:rPr>
        <w:t xml:space="preserve"> מותאם, ח</w:t>
      </w:r>
      <w:r w:rsidR="0049748D">
        <w:rPr>
          <w:rFonts w:ascii="David" w:hAnsi="David" w:cs="David" w:hint="cs"/>
          <w:sz w:val="32"/>
          <w:szCs w:val="32"/>
          <w:rtl/>
        </w:rPr>
        <w:t>י</w:t>
      </w:r>
      <w:r w:rsidR="0049748D">
        <w:rPr>
          <w:rFonts w:ascii="David" w:hAnsi="David" w:cs="David"/>
          <w:sz w:val="32"/>
          <w:szCs w:val="32"/>
          <w:rtl/>
        </w:rPr>
        <w:t>ישן דופק לב</w:t>
      </w:r>
      <w:r w:rsidRPr="00EC5D57">
        <w:rPr>
          <w:rFonts w:ascii="David" w:hAnsi="David" w:cs="David"/>
          <w:sz w:val="32"/>
          <w:szCs w:val="32"/>
        </w:rPr>
        <w:t xml:space="preserve"> </w:t>
      </w:r>
      <w:r w:rsidRPr="00EC5D57">
        <w:rPr>
          <w:rFonts w:ascii="David" w:hAnsi="David" w:cs="David"/>
          <w:sz w:val="32"/>
          <w:szCs w:val="32"/>
          <w:rtl/>
        </w:rPr>
        <w:t>, חי</w:t>
      </w:r>
      <w:r w:rsidR="0049748D">
        <w:rPr>
          <w:rFonts w:ascii="David" w:hAnsi="David" w:cs="David" w:hint="cs"/>
          <w:sz w:val="32"/>
          <w:szCs w:val="32"/>
          <w:rtl/>
        </w:rPr>
        <w:t>י</w:t>
      </w:r>
      <w:r w:rsidRPr="00EC5D57">
        <w:rPr>
          <w:rFonts w:ascii="David" w:hAnsi="David" w:cs="David"/>
          <w:sz w:val="32"/>
          <w:szCs w:val="32"/>
          <w:rtl/>
        </w:rPr>
        <w:t>שן רעש.</w:t>
      </w:r>
    </w:p>
    <w:p w14:paraId="688FA50E" w14:textId="77777777" w:rsidR="00CB20BF" w:rsidRPr="00EC5D57" w:rsidRDefault="00CB20BF" w:rsidP="00FC60A7">
      <w:pPr>
        <w:pStyle w:val="ListParagraph"/>
        <w:numPr>
          <w:ilvl w:val="0"/>
          <w:numId w:val="1"/>
        </w:numPr>
        <w:rPr>
          <w:rFonts w:ascii="David" w:hAnsi="David" w:cs="David"/>
          <w:sz w:val="32"/>
          <w:szCs w:val="32"/>
        </w:rPr>
      </w:pPr>
      <w:r w:rsidRPr="00EC5D57">
        <w:rPr>
          <w:rFonts w:ascii="David" w:hAnsi="David" w:cs="David"/>
          <w:b/>
          <w:bCs/>
          <w:sz w:val="32"/>
          <w:szCs w:val="32"/>
          <w:rtl/>
        </w:rPr>
        <w:t>מטריצת חיבורים</w:t>
      </w:r>
      <w:r w:rsidRPr="00EC5D57">
        <w:rPr>
          <w:rFonts w:ascii="David" w:hAnsi="David" w:cs="David"/>
          <w:sz w:val="32"/>
          <w:szCs w:val="32"/>
          <w:rtl/>
        </w:rPr>
        <w:t xml:space="preserve"> שעליו מולבש החיישן.</w:t>
      </w:r>
    </w:p>
    <w:p w14:paraId="69BBF169" w14:textId="77777777" w:rsidR="00CB20BF" w:rsidRPr="00EC5D57" w:rsidRDefault="00CB20BF" w:rsidP="00FC60A7">
      <w:pPr>
        <w:pStyle w:val="ListParagraph"/>
        <w:numPr>
          <w:ilvl w:val="0"/>
          <w:numId w:val="1"/>
        </w:numPr>
        <w:rPr>
          <w:rFonts w:ascii="David" w:hAnsi="David" w:cs="David"/>
          <w:sz w:val="32"/>
          <w:szCs w:val="32"/>
        </w:rPr>
      </w:pPr>
      <w:r w:rsidRPr="00EC5D57">
        <w:rPr>
          <w:rFonts w:ascii="David" w:hAnsi="David" w:cs="David"/>
          <w:b/>
          <w:bCs/>
          <w:sz w:val="32"/>
          <w:szCs w:val="32"/>
          <w:rtl/>
        </w:rPr>
        <w:t>חומרה אלקטרונית</w:t>
      </w:r>
      <w:r w:rsidRPr="00EC5D57">
        <w:rPr>
          <w:rFonts w:ascii="David" w:hAnsi="David" w:cs="David"/>
          <w:sz w:val="32"/>
          <w:szCs w:val="32"/>
          <w:rtl/>
        </w:rPr>
        <w:t xml:space="preserve">: כבלים של מוליכים, נגדים, נורות. </w:t>
      </w:r>
    </w:p>
    <w:p w14:paraId="6A29357D" w14:textId="77777777" w:rsidR="00CB20BF" w:rsidRPr="00EC5D57" w:rsidRDefault="00CB20BF" w:rsidP="00FC60A7">
      <w:pPr>
        <w:bidi/>
        <w:spacing w:line="276" w:lineRule="auto"/>
        <w:rPr>
          <w:rFonts w:ascii="David" w:hAnsi="David" w:cs="David"/>
          <w:sz w:val="32"/>
          <w:szCs w:val="32"/>
          <w:rtl/>
        </w:rPr>
      </w:pPr>
      <w:r w:rsidRPr="00EC5D57">
        <w:rPr>
          <w:rFonts w:ascii="David" w:hAnsi="David" w:cs="David"/>
          <w:sz w:val="32"/>
          <w:szCs w:val="32"/>
          <w:rtl/>
        </w:rPr>
        <w:t>התוכנה תשלב בין האמצעים הנ"ל בעזרת המודולים הבאים:</w:t>
      </w:r>
    </w:p>
    <w:p w14:paraId="49F5EF46" w14:textId="77777777" w:rsidR="00CB20BF" w:rsidRPr="00EC5D57" w:rsidRDefault="00CB20BF" w:rsidP="00FC60A7">
      <w:pPr>
        <w:pStyle w:val="ListParagraph"/>
        <w:numPr>
          <w:ilvl w:val="0"/>
          <w:numId w:val="2"/>
        </w:numPr>
        <w:rPr>
          <w:rFonts w:ascii="David" w:hAnsi="David" w:cs="David"/>
          <w:sz w:val="32"/>
          <w:szCs w:val="32"/>
        </w:rPr>
      </w:pPr>
      <w:r w:rsidRPr="00EC5D57">
        <w:rPr>
          <w:rFonts w:ascii="David" w:hAnsi="David" w:cs="David"/>
          <w:sz w:val="32"/>
          <w:szCs w:val="32"/>
          <w:rtl/>
        </w:rPr>
        <w:t xml:space="preserve">תקשורת: אינטרנט, </w:t>
      </w:r>
      <w:r w:rsidRPr="00EC5D57">
        <w:rPr>
          <w:rFonts w:ascii="David" w:hAnsi="David" w:cs="David"/>
          <w:sz w:val="32"/>
          <w:szCs w:val="32"/>
        </w:rPr>
        <w:t>Wi-Fi</w:t>
      </w:r>
      <w:r w:rsidR="005A3729">
        <w:rPr>
          <w:rFonts w:ascii="David" w:hAnsi="David" w:cs="David"/>
          <w:sz w:val="32"/>
          <w:szCs w:val="32"/>
          <w:rtl/>
        </w:rPr>
        <w:t>, שליחת מידע (מסרוני</w:t>
      </w:r>
      <w:r w:rsidR="005A3729">
        <w:rPr>
          <w:rFonts w:ascii="David" w:hAnsi="David" w:cs="David" w:hint="cs"/>
          <w:sz w:val="32"/>
          <w:szCs w:val="32"/>
          <w:rtl/>
        </w:rPr>
        <w:t>ם</w:t>
      </w:r>
      <w:r w:rsidRPr="00EC5D57">
        <w:rPr>
          <w:rFonts w:ascii="David" w:hAnsi="David" w:cs="David"/>
          <w:sz w:val="32"/>
          <w:szCs w:val="32"/>
          <w:rtl/>
        </w:rPr>
        <w:t>).</w:t>
      </w:r>
    </w:p>
    <w:p w14:paraId="7AE93BB9" w14:textId="77777777" w:rsidR="00CB20BF" w:rsidRPr="00EC5D57" w:rsidRDefault="00CB20BF" w:rsidP="00FC60A7">
      <w:pPr>
        <w:pStyle w:val="ListParagraph"/>
        <w:numPr>
          <w:ilvl w:val="0"/>
          <w:numId w:val="2"/>
        </w:numPr>
        <w:rPr>
          <w:rFonts w:ascii="David" w:hAnsi="David" w:cs="David"/>
          <w:sz w:val="32"/>
          <w:szCs w:val="32"/>
        </w:rPr>
      </w:pPr>
      <w:r w:rsidRPr="00EC5D57">
        <w:rPr>
          <w:rFonts w:ascii="David" w:hAnsi="David" w:cs="David"/>
          <w:sz w:val="32"/>
          <w:szCs w:val="32"/>
          <w:rtl/>
        </w:rPr>
        <w:t>מערכות מסדי נתונים: היסטוריה של אירועים מלווים בנתונים סטטיסטיים.</w:t>
      </w:r>
    </w:p>
    <w:p w14:paraId="60A52C9B" w14:textId="77777777" w:rsidR="00CB20BF" w:rsidRPr="00EC5D57" w:rsidRDefault="00CB20BF" w:rsidP="00FC60A7">
      <w:pPr>
        <w:pStyle w:val="ListParagraph"/>
        <w:numPr>
          <w:ilvl w:val="0"/>
          <w:numId w:val="2"/>
        </w:numPr>
        <w:rPr>
          <w:rFonts w:ascii="David" w:hAnsi="David" w:cs="David"/>
          <w:sz w:val="32"/>
          <w:szCs w:val="32"/>
        </w:rPr>
      </w:pPr>
      <w:r w:rsidRPr="00EC5D57">
        <w:rPr>
          <w:rFonts w:ascii="David" w:hAnsi="David" w:cs="David"/>
          <w:sz w:val="32"/>
          <w:szCs w:val="32"/>
          <w:rtl/>
        </w:rPr>
        <w:t>אלגוריתמים: חישוב הרכב צוות אופטימאלי לאחזקת המערכת (אחיות, טכנאים).</w:t>
      </w:r>
      <w:r w:rsidRPr="00EC5D57">
        <w:rPr>
          <w:rFonts w:ascii="David" w:hAnsi="David" w:cs="David"/>
          <w:sz w:val="32"/>
          <w:szCs w:val="32"/>
        </w:rPr>
        <w:t xml:space="preserve">  </w:t>
      </w:r>
      <w:r w:rsidRPr="00EC5D57">
        <w:rPr>
          <w:rFonts w:ascii="David" w:hAnsi="David" w:cs="David"/>
          <w:sz w:val="32"/>
          <w:szCs w:val="32"/>
          <w:rtl/>
        </w:rPr>
        <w:t xml:space="preserve"> מודול אחר ימפה את מרחב החישנים במחשב.</w:t>
      </w:r>
    </w:p>
    <w:p w14:paraId="3BAD0EA6" w14:textId="77777777" w:rsidR="00CB20BF" w:rsidRPr="00EC5D57" w:rsidRDefault="00CB20BF" w:rsidP="00FC60A7">
      <w:pPr>
        <w:pStyle w:val="ListParagraph"/>
        <w:numPr>
          <w:ilvl w:val="0"/>
          <w:numId w:val="2"/>
        </w:numPr>
        <w:rPr>
          <w:rFonts w:ascii="David" w:hAnsi="David" w:cs="David"/>
          <w:sz w:val="32"/>
          <w:szCs w:val="32"/>
        </w:rPr>
      </w:pPr>
      <w:r w:rsidRPr="00EC5D57">
        <w:rPr>
          <w:rFonts w:ascii="David" w:hAnsi="David" w:cs="David"/>
          <w:sz w:val="32"/>
          <w:szCs w:val="32"/>
          <w:rtl/>
        </w:rPr>
        <w:t xml:space="preserve">בצוע סימולציה לצורך </w:t>
      </w:r>
      <w:r w:rsidRPr="00EC5D57">
        <w:rPr>
          <w:rFonts w:ascii="David" w:hAnsi="David" w:cs="David"/>
          <w:sz w:val="32"/>
          <w:szCs w:val="32"/>
        </w:rPr>
        <w:t>debugging</w:t>
      </w:r>
      <w:r w:rsidRPr="00EC5D57">
        <w:rPr>
          <w:rFonts w:ascii="David" w:hAnsi="David" w:cs="David"/>
          <w:sz w:val="32"/>
          <w:szCs w:val="32"/>
          <w:rtl/>
        </w:rPr>
        <w:t xml:space="preserve"> ולפני הוצאת הפרויקט לציבור הרחב.</w:t>
      </w:r>
    </w:p>
    <w:p w14:paraId="7917D60F" w14:textId="77777777" w:rsidR="00CB20BF" w:rsidRPr="00EC5D57" w:rsidRDefault="00CB20BF" w:rsidP="00FC60A7">
      <w:pPr>
        <w:pStyle w:val="ListParagraph"/>
        <w:numPr>
          <w:ilvl w:val="0"/>
          <w:numId w:val="2"/>
        </w:numPr>
        <w:rPr>
          <w:rFonts w:ascii="David" w:hAnsi="David" w:cs="David"/>
          <w:sz w:val="32"/>
          <w:szCs w:val="32"/>
          <w:rtl/>
        </w:rPr>
      </w:pPr>
      <w:r w:rsidRPr="00EC5D57">
        <w:rPr>
          <w:rFonts w:ascii="David" w:hAnsi="David" w:cs="David"/>
          <w:sz w:val="32"/>
          <w:szCs w:val="32"/>
          <w:rtl/>
        </w:rPr>
        <w:t>קביעת קריטריונים למקרי חירום למיניהם כגון: טמפרטורה מעל סף מסוים</w:t>
      </w:r>
      <w:r w:rsidR="005A3729">
        <w:rPr>
          <w:rFonts w:ascii="David" w:hAnsi="David" w:cs="David" w:hint="cs"/>
          <w:sz w:val="32"/>
          <w:szCs w:val="32"/>
          <w:rtl/>
        </w:rPr>
        <w:t>, רעשי רקע</w:t>
      </w:r>
      <w:r w:rsidRPr="00EC5D57">
        <w:rPr>
          <w:rFonts w:ascii="David" w:hAnsi="David" w:cs="David"/>
          <w:sz w:val="32"/>
          <w:szCs w:val="32"/>
          <w:rtl/>
        </w:rPr>
        <w:t>.</w:t>
      </w:r>
    </w:p>
    <w:p w14:paraId="227C02E6" w14:textId="77777777" w:rsidR="00CB20BF" w:rsidRPr="00EC5D57" w:rsidRDefault="005A3729" w:rsidP="00FC60A7">
      <w:pPr>
        <w:bidi/>
        <w:spacing w:line="276" w:lineRule="auto"/>
        <w:rPr>
          <w:rFonts w:ascii="David" w:hAnsi="David" w:cs="David"/>
          <w:sz w:val="32"/>
          <w:szCs w:val="32"/>
        </w:rPr>
      </w:pPr>
      <w:r>
        <w:rPr>
          <w:rFonts w:ascii="David" w:hAnsi="David" w:cs="David" w:hint="cs"/>
          <w:sz w:val="32"/>
          <w:szCs w:val="32"/>
          <w:rtl/>
        </w:rPr>
        <w:t>מימוש התוכנה</w:t>
      </w:r>
      <w:r>
        <w:rPr>
          <w:rFonts w:ascii="David" w:hAnsi="David" w:cs="David"/>
          <w:sz w:val="32"/>
          <w:szCs w:val="32"/>
          <w:rtl/>
        </w:rPr>
        <w:t xml:space="preserve"> </w:t>
      </w:r>
      <w:r>
        <w:rPr>
          <w:rFonts w:ascii="David" w:hAnsi="David" w:cs="David" w:hint="cs"/>
          <w:sz w:val="32"/>
          <w:szCs w:val="32"/>
          <w:rtl/>
        </w:rPr>
        <w:t>ה</w:t>
      </w:r>
      <w:r w:rsidR="00CB20BF" w:rsidRPr="00EC5D57">
        <w:rPr>
          <w:rFonts w:ascii="David" w:hAnsi="David" w:cs="David"/>
          <w:sz w:val="32"/>
          <w:szCs w:val="32"/>
          <w:rtl/>
        </w:rPr>
        <w:t xml:space="preserve">תבצע בשפת </w:t>
      </w:r>
      <w:r w:rsidR="00CB20BF" w:rsidRPr="00EC5D57">
        <w:rPr>
          <w:rFonts w:ascii="David" w:hAnsi="David" w:cs="David"/>
          <w:sz w:val="32"/>
          <w:szCs w:val="32"/>
        </w:rPr>
        <w:t>Python</w:t>
      </w:r>
      <w:r w:rsidR="00CB20BF" w:rsidRPr="00EC5D57">
        <w:rPr>
          <w:rFonts w:ascii="David" w:hAnsi="David" w:cs="David"/>
          <w:sz w:val="32"/>
          <w:szCs w:val="32"/>
          <w:rtl/>
        </w:rPr>
        <w:t xml:space="preserve"> </w:t>
      </w:r>
      <w:r>
        <w:rPr>
          <w:rFonts w:ascii="David" w:hAnsi="David" w:cs="David" w:hint="cs"/>
          <w:sz w:val="32"/>
          <w:szCs w:val="32"/>
          <w:rtl/>
        </w:rPr>
        <w:t xml:space="preserve">והייתה יעילה יותר </w:t>
      </w:r>
      <w:r w:rsidR="00CB20BF" w:rsidRPr="00EC5D57">
        <w:rPr>
          <w:rFonts w:ascii="David" w:hAnsi="David" w:cs="David"/>
          <w:sz w:val="32"/>
          <w:szCs w:val="32"/>
          <w:rtl/>
        </w:rPr>
        <w:t>לסנכרון המודולים השונים.</w:t>
      </w:r>
    </w:p>
    <w:p w14:paraId="0A87F85E" w14:textId="77777777" w:rsidR="001E2696" w:rsidRDefault="00CB20BF" w:rsidP="002912A4">
      <w:pPr>
        <w:bidi/>
        <w:spacing w:line="276" w:lineRule="auto"/>
        <w:rPr>
          <w:rFonts w:ascii="David" w:hAnsi="David" w:cs="David"/>
          <w:sz w:val="32"/>
          <w:szCs w:val="32"/>
          <w:rtl/>
        </w:rPr>
      </w:pPr>
      <w:r w:rsidRPr="00EC5D57">
        <w:rPr>
          <w:rFonts w:ascii="David" w:hAnsi="David" w:cs="David"/>
          <w:sz w:val="32"/>
          <w:szCs w:val="32"/>
          <w:rtl/>
        </w:rPr>
        <w:t>במידה ונרצה בעתיד למסחר את המערכת, יהיה צורך להעביר את המוצר בתהליך הכשרה ומתן תו תקן והיתר שימוש.</w:t>
      </w:r>
    </w:p>
    <w:p w14:paraId="1D4FD437" w14:textId="77777777" w:rsidR="002912A4" w:rsidRPr="00812387" w:rsidRDefault="002912A4" w:rsidP="002912A4">
      <w:pPr>
        <w:bidi/>
        <w:spacing w:line="276" w:lineRule="auto"/>
        <w:rPr>
          <w:rFonts w:ascii="David" w:hAnsi="David" w:cs="David"/>
          <w:sz w:val="32"/>
          <w:szCs w:val="32"/>
        </w:rPr>
      </w:pPr>
    </w:p>
    <w:p w14:paraId="1A8CFFF3" w14:textId="77777777" w:rsidR="007B3A1B" w:rsidRDefault="007B3A1B" w:rsidP="007B3A1B">
      <w:pPr>
        <w:bidi/>
        <w:rPr>
          <w:rFonts w:asciiTheme="minorBidi" w:hAnsiTheme="minorBidi"/>
          <w:sz w:val="24"/>
          <w:szCs w:val="24"/>
          <w:rtl/>
        </w:rPr>
      </w:pPr>
    </w:p>
    <w:p w14:paraId="2E43C912" w14:textId="77777777" w:rsidR="00EF5888" w:rsidRPr="00BC5766" w:rsidRDefault="00EF5888" w:rsidP="00EF5888">
      <w:pPr>
        <w:jc w:val="center"/>
        <w:rPr>
          <w:rFonts w:ascii="David" w:hAnsi="David" w:cs="David"/>
          <w:b/>
          <w:bCs/>
          <w:color w:val="FF0000"/>
          <w:sz w:val="48"/>
          <w:szCs w:val="48"/>
          <w:u w:val="single"/>
        </w:rPr>
      </w:pPr>
      <w:r>
        <w:rPr>
          <w:rFonts w:ascii="David" w:hAnsi="David" w:cs="David" w:hint="cs"/>
          <w:b/>
          <w:bCs/>
          <w:color w:val="FF0000"/>
          <w:sz w:val="48"/>
          <w:szCs w:val="48"/>
          <w:u w:val="single"/>
          <w:rtl/>
          <w:cs/>
          <w:lang w:val="he-IL"/>
        </w:rPr>
        <w:lastRenderedPageBreak/>
        <w:t>מטרות הפרויקט</w:t>
      </w:r>
    </w:p>
    <w:p w14:paraId="79858F6D" w14:textId="77777777" w:rsidR="00EF5888" w:rsidRPr="00BC5766" w:rsidRDefault="00EF5888" w:rsidP="00EF5888">
      <w:pPr>
        <w:jc w:val="center"/>
        <w:rPr>
          <w:rFonts w:ascii="David" w:hAnsi="David" w:cs="David"/>
          <w:b/>
          <w:bCs/>
          <w:color w:val="FF0000"/>
          <w:sz w:val="48"/>
          <w:szCs w:val="48"/>
          <w:u w:val="single"/>
          <w:rtl/>
          <w:cs/>
        </w:rPr>
      </w:pPr>
    </w:p>
    <w:p w14:paraId="13DC4B47" w14:textId="77777777" w:rsidR="001E2696" w:rsidRDefault="00EF5888" w:rsidP="001E2696">
      <w:pPr>
        <w:spacing w:line="276" w:lineRule="auto"/>
        <w:jc w:val="right"/>
        <w:rPr>
          <w:rFonts w:ascii="David" w:hAnsi="David" w:cs="David"/>
          <w:sz w:val="32"/>
          <w:szCs w:val="32"/>
          <w:rtl/>
        </w:rPr>
      </w:pPr>
      <w:bookmarkStart w:id="3" w:name="OLE_LINK1"/>
      <w:r w:rsidRPr="00EF5888">
        <w:rPr>
          <w:rFonts w:ascii="David" w:hAnsi="David" w:cs="David"/>
          <w:sz w:val="32"/>
          <w:szCs w:val="32"/>
          <w:rtl/>
          <w:lang w:val="he-IL"/>
        </w:rPr>
        <w:t>אבטחתו של הילוד ,עדכון על מצבו הנוכחי בכל עת להורים ולצוות הרפואי, חסכון בכוח אדם.</w:t>
      </w:r>
      <w:r w:rsidR="001E2696">
        <w:rPr>
          <w:rFonts w:ascii="David" w:hAnsi="David" w:cs="David" w:hint="cs"/>
          <w:sz w:val="32"/>
          <w:szCs w:val="32"/>
          <w:rtl/>
          <w:lang w:val="he-IL"/>
        </w:rPr>
        <w:t xml:space="preserve"> </w:t>
      </w:r>
    </w:p>
    <w:p w14:paraId="05408DE1" w14:textId="77777777" w:rsidR="001E2696" w:rsidRPr="001E2696" w:rsidRDefault="001E2696" w:rsidP="001E2696">
      <w:pPr>
        <w:spacing w:line="276" w:lineRule="auto"/>
        <w:jc w:val="right"/>
        <w:rPr>
          <w:rFonts w:ascii="David" w:hAnsi="David" w:cs="David"/>
          <w:sz w:val="32"/>
          <w:szCs w:val="32"/>
          <w:rtl/>
        </w:rPr>
      </w:pPr>
      <w:r>
        <w:rPr>
          <w:rFonts w:ascii="David" w:hAnsi="David" w:cs="David" w:hint="cs"/>
          <w:sz w:val="32"/>
          <w:szCs w:val="32"/>
          <w:rtl/>
        </w:rPr>
        <w:t xml:space="preserve">נתינת מענה מיידי על ידי הגעה לילוד הנכון, נעשה על ידי רכיב גי' פי אס בלוח. </w:t>
      </w:r>
    </w:p>
    <w:p w14:paraId="188FB53A" w14:textId="77777777" w:rsidR="001E2696" w:rsidRDefault="00EF5888" w:rsidP="001E2696">
      <w:pPr>
        <w:spacing w:line="276" w:lineRule="auto"/>
        <w:jc w:val="right"/>
        <w:rPr>
          <w:rFonts w:ascii="David" w:hAnsi="David" w:cs="David"/>
          <w:sz w:val="32"/>
          <w:szCs w:val="32"/>
          <w:rtl/>
          <w:lang w:val="he-IL"/>
        </w:rPr>
      </w:pPr>
      <w:r w:rsidRPr="00EF5888">
        <w:rPr>
          <w:rFonts w:ascii="David" w:hAnsi="David" w:cs="David"/>
          <w:sz w:val="32"/>
          <w:szCs w:val="32"/>
          <w:rtl/>
          <w:lang w:val="he-IL"/>
        </w:rPr>
        <w:t xml:space="preserve">בנוסף את מוצר זה ניתן להרחיב להשמיש אותו לדברים אחרים כגון: מערכת השקיה, חממה, </w:t>
      </w:r>
    </w:p>
    <w:p w14:paraId="5C28264B" w14:textId="77777777" w:rsidR="00EF5888" w:rsidRPr="00EF5888" w:rsidRDefault="00EF5888" w:rsidP="001E2696">
      <w:pPr>
        <w:spacing w:line="276" w:lineRule="auto"/>
        <w:jc w:val="right"/>
        <w:rPr>
          <w:rFonts w:ascii="David" w:hAnsi="David" w:cs="David"/>
          <w:sz w:val="32"/>
          <w:szCs w:val="32"/>
        </w:rPr>
      </w:pPr>
      <w:r w:rsidRPr="00EF5888">
        <w:rPr>
          <w:rFonts w:ascii="David" w:hAnsi="David" w:cs="David"/>
          <w:sz w:val="32"/>
          <w:szCs w:val="32"/>
          <w:rtl/>
          <w:lang w:val="he-IL"/>
        </w:rPr>
        <w:t xml:space="preserve">טמפרטורה בחוות שרתים ובכל מקום אפשרי אחר.  </w:t>
      </w:r>
    </w:p>
    <w:bookmarkEnd w:id="3"/>
    <w:p w14:paraId="0B51FC3E" w14:textId="77777777" w:rsidR="001E2696" w:rsidRDefault="00EF5888" w:rsidP="001E2696">
      <w:pPr>
        <w:spacing w:line="276" w:lineRule="auto"/>
        <w:jc w:val="right"/>
        <w:rPr>
          <w:rFonts w:ascii="David" w:hAnsi="David" w:cs="David"/>
          <w:sz w:val="32"/>
          <w:szCs w:val="32"/>
          <w:rtl/>
          <w:lang w:val="he-IL"/>
        </w:rPr>
      </w:pPr>
      <w:r w:rsidRPr="00EF5888">
        <w:rPr>
          <w:rFonts w:ascii="David" w:hAnsi="David" w:cs="David"/>
          <w:sz w:val="32"/>
          <w:szCs w:val="32"/>
          <w:rtl/>
          <w:lang w:val="he-IL"/>
        </w:rPr>
        <w:t xml:space="preserve">הפקת תועלת משנית מהפרויקט על ידי ניצול תוכנית הלימודים במיוחד מהקורסים הבאים: </w:t>
      </w:r>
    </w:p>
    <w:p w14:paraId="634686B3" w14:textId="77777777" w:rsidR="00EF5888" w:rsidRPr="00EF5888" w:rsidRDefault="00EF5888" w:rsidP="001E2696">
      <w:pPr>
        <w:spacing w:line="276" w:lineRule="auto"/>
        <w:jc w:val="right"/>
        <w:rPr>
          <w:rFonts w:ascii="David" w:hAnsi="David" w:cs="David"/>
          <w:sz w:val="32"/>
          <w:szCs w:val="32"/>
        </w:rPr>
      </w:pPr>
      <w:r w:rsidRPr="00EF5888">
        <w:rPr>
          <w:rFonts w:ascii="David" w:hAnsi="David" w:cs="David"/>
          <w:sz w:val="32"/>
          <w:szCs w:val="32"/>
          <w:rtl/>
          <w:lang w:val="he-IL"/>
        </w:rPr>
        <w:t>מסדי נתונים, מבנה תוכנה, מבנה נתונים ואלגוריתמים.</w:t>
      </w:r>
    </w:p>
    <w:p w14:paraId="23AA795D" w14:textId="77777777" w:rsidR="001E2696" w:rsidRDefault="00EF5888" w:rsidP="001E2696">
      <w:pPr>
        <w:spacing w:line="276" w:lineRule="auto"/>
        <w:jc w:val="right"/>
        <w:rPr>
          <w:rFonts w:ascii="David" w:hAnsi="David" w:cs="David"/>
          <w:sz w:val="32"/>
          <w:szCs w:val="32"/>
          <w:rtl/>
          <w:lang w:val="he-IL"/>
        </w:rPr>
      </w:pPr>
      <w:r w:rsidRPr="00EF5888">
        <w:rPr>
          <w:rFonts w:ascii="David" w:hAnsi="David" w:cs="David"/>
          <w:sz w:val="32"/>
          <w:szCs w:val="32"/>
          <w:rtl/>
          <w:lang w:val="he-IL"/>
        </w:rPr>
        <w:t>במידה ונרצה בעתיד למסחר את המערכת, יהיה צורך להעביר את המוצר בתהליך הכשרה ומתן</w:t>
      </w:r>
    </w:p>
    <w:p w14:paraId="5DFEB3AF" w14:textId="77777777" w:rsidR="00EF5888" w:rsidRPr="00EF5888" w:rsidRDefault="00EF5888" w:rsidP="001E2696">
      <w:pPr>
        <w:spacing w:line="276" w:lineRule="auto"/>
        <w:jc w:val="right"/>
        <w:rPr>
          <w:rFonts w:ascii="David" w:hAnsi="David" w:cs="David"/>
          <w:sz w:val="32"/>
          <w:szCs w:val="32"/>
        </w:rPr>
      </w:pPr>
      <w:r w:rsidRPr="00EF5888">
        <w:rPr>
          <w:rFonts w:ascii="David" w:hAnsi="David" w:cs="David"/>
          <w:sz w:val="32"/>
          <w:szCs w:val="32"/>
          <w:rtl/>
          <w:lang w:val="he-IL"/>
        </w:rPr>
        <w:t>תו תקן והיתר שימוש.</w:t>
      </w:r>
    </w:p>
    <w:p w14:paraId="0F4024AF" w14:textId="77777777" w:rsidR="001E2696" w:rsidRDefault="001E2696" w:rsidP="001E2696">
      <w:pPr>
        <w:spacing w:line="276" w:lineRule="auto"/>
        <w:jc w:val="right"/>
        <w:rPr>
          <w:rFonts w:ascii="David" w:hAnsi="David" w:cs="David"/>
          <w:sz w:val="32"/>
          <w:szCs w:val="32"/>
          <w:rtl/>
          <w:lang w:val="he-IL"/>
        </w:rPr>
      </w:pPr>
      <w:r>
        <w:rPr>
          <w:rFonts w:ascii="David" w:hAnsi="David" w:cs="David" w:hint="cs"/>
          <w:sz w:val="32"/>
          <w:szCs w:val="32"/>
          <w:rtl/>
        </w:rPr>
        <w:t xml:space="preserve">בנוסף, </w:t>
      </w:r>
      <w:r w:rsidR="00EF5888" w:rsidRPr="00EF5888">
        <w:rPr>
          <w:rFonts w:ascii="David" w:hAnsi="David" w:cs="David"/>
          <w:sz w:val="32"/>
          <w:szCs w:val="32"/>
          <w:rtl/>
          <w:lang w:val="he-IL"/>
        </w:rPr>
        <w:t>למידה והרחבת אופקים ברספברי-פאי, תחום החיישנים, שפת פיי</w:t>
      </w:r>
      <w:r w:rsidR="00EF5888">
        <w:rPr>
          <w:rFonts w:ascii="David" w:hAnsi="David" w:cs="David" w:hint="cs"/>
          <w:sz w:val="32"/>
          <w:szCs w:val="32"/>
          <w:rtl/>
          <w:lang w:val="he-IL"/>
        </w:rPr>
        <w:t>ת</w:t>
      </w:r>
      <w:r w:rsidR="00EF5888" w:rsidRPr="00EF5888">
        <w:rPr>
          <w:rFonts w:ascii="David" w:hAnsi="David" w:cs="David"/>
          <w:sz w:val="32"/>
          <w:szCs w:val="32"/>
          <w:rtl/>
          <w:lang w:val="he-IL"/>
        </w:rPr>
        <w:t xml:space="preserve">ון, </w:t>
      </w:r>
      <w:r>
        <w:rPr>
          <w:rFonts w:ascii="David" w:hAnsi="David" w:cs="David" w:hint="cs"/>
          <w:sz w:val="32"/>
          <w:szCs w:val="32"/>
          <w:rtl/>
          <w:lang w:val="he-IL"/>
        </w:rPr>
        <w:t xml:space="preserve">שימוש במערכת </w:t>
      </w:r>
    </w:p>
    <w:p w14:paraId="2ACBF477" w14:textId="77777777" w:rsidR="00EF5888" w:rsidRPr="00EF5888" w:rsidRDefault="001E2696" w:rsidP="001E2696">
      <w:pPr>
        <w:spacing w:line="276" w:lineRule="auto"/>
        <w:jc w:val="right"/>
        <w:rPr>
          <w:rFonts w:ascii="David" w:hAnsi="David" w:cs="David"/>
          <w:sz w:val="32"/>
          <w:szCs w:val="32"/>
        </w:rPr>
      </w:pPr>
      <w:r>
        <w:rPr>
          <w:rFonts w:ascii="David" w:hAnsi="David" w:cs="David" w:hint="cs"/>
          <w:sz w:val="32"/>
          <w:szCs w:val="32"/>
          <w:rtl/>
          <w:lang w:val="he-IL"/>
        </w:rPr>
        <w:t xml:space="preserve">ההפעלה </w:t>
      </w:r>
      <w:r w:rsidR="00EF5888" w:rsidRPr="00EF5888">
        <w:rPr>
          <w:rFonts w:ascii="David" w:hAnsi="David" w:cs="David"/>
          <w:sz w:val="32"/>
          <w:szCs w:val="32"/>
          <w:rtl/>
          <w:lang w:val="he-IL"/>
        </w:rPr>
        <w:t xml:space="preserve">לינוקס, עבודה </w:t>
      </w:r>
      <w:r>
        <w:rPr>
          <w:rFonts w:ascii="David" w:hAnsi="David" w:cs="David" w:hint="cs"/>
          <w:sz w:val="32"/>
          <w:szCs w:val="32"/>
          <w:rtl/>
          <w:lang w:val="he-IL"/>
        </w:rPr>
        <w:t xml:space="preserve">נכונה </w:t>
      </w:r>
      <w:r w:rsidR="00EF5888" w:rsidRPr="00EF5888">
        <w:rPr>
          <w:rFonts w:ascii="David" w:hAnsi="David" w:cs="David"/>
          <w:sz w:val="32"/>
          <w:szCs w:val="32"/>
          <w:rtl/>
          <w:lang w:val="he-IL"/>
        </w:rPr>
        <w:t>בצוות</w:t>
      </w:r>
      <w:r>
        <w:rPr>
          <w:rFonts w:ascii="David" w:hAnsi="David" w:cs="David" w:hint="cs"/>
          <w:sz w:val="32"/>
          <w:szCs w:val="32"/>
          <w:rtl/>
          <w:lang w:val="he-IL"/>
        </w:rPr>
        <w:t>, עמידה בייעדי הפרויקט</w:t>
      </w:r>
      <w:r w:rsidR="00EF5888" w:rsidRPr="00EF5888">
        <w:rPr>
          <w:rFonts w:ascii="David" w:hAnsi="David" w:cs="David"/>
          <w:sz w:val="32"/>
          <w:szCs w:val="32"/>
          <w:rtl/>
          <w:lang w:val="he-IL"/>
        </w:rPr>
        <w:t>.</w:t>
      </w:r>
    </w:p>
    <w:p w14:paraId="6D6E371E" w14:textId="77777777" w:rsidR="00EF5888" w:rsidRDefault="00EF5888" w:rsidP="001E2696">
      <w:pPr>
        <w:spacing w:line="276" w:lineRule="auto"/>
        <w:jc w:val="right"/>
        <w:rPr>
          <w:rFonts w:ascii="David" w:hAnsi="David" w:cs="David"/>
          <w:sz w:val="32"/>
          <w:szCs w:val="32"/>
          <w:rtl/>
          <w:lang w:val="he-IL"/>
        </w:rPr>
      </w:pPr>
      <w:r w:rsidRPr="00EF5888">
        <w:rPr>
          <w:rFonts w:ascii="David" w:hAnsi="David" w:cs="David"/>
          <w:sz w:val="32"/>
          <w:szCs w:val="32"/>
          <w:rtl/>
          <w:lang w:val="he-IL"/>
        </w:rPr>
        <w:t>עבודה על פרויקט בסטנדרטים של תעשיה.</w:t>
      </w:r>
    </w:p>
    <w:p w14:paraId="38457B73" w14:textId="77777777" w:rsidR="0049214A" w:rsidRPr="00BC5766" w:rsidRDefault="0049214A" w:rsidP="00EF5888">
      <w:pPr>
        <w:jc w:val="right"/>
        <w:rPr>
          <w:rFonts w:ascii="David" w:hAnsi="David" w:cs="David"/>
          <w:sz w:val="32"/>
          <w:szCs w:val="32"/>
          <w:rtl/>
        </w:rPr>
      </w:pPr>
    </w:p>
    <w:p w14:paraId="5C9DC6DD" w14:textId="77777777" w:rsidR="0049214A" w:rsidRPr="00BC5766" w:rsidRDefault="0049214A" w:rsidP="00EF5888">
      <w:pPr>
        <w:jc w:val="right"/>
        <w:rPr>
          <w:rFonts w:ascii="David" w:hAnsi="David" w:cs="David"/>
          <w:sz w:val="32"/>
          <w:szCs w:val="32"/>
        </w:rPr>
      </w:pPr>
    </w:p>
    <w:p w14:paraId="2BE2EF31" w14:textId="77777777" w:rsidR="007141C0" w:rsidRDefault="007141C0" w:rsidP="007141C0">
      <w:pPr>
        <w:jc w:val="center"/>
        <w:rPr>
          <w:rFonts w:ascii="David" w:hAnsi="David" w:cs="David"/>
          <w:b/>
          <w:bCs/>
          <w:color w:val="FF0000"/>
          <w:sz w:val="48"/>
          <w:szCs w:val="48"/>
          <w:u w:val="single"/>
          <w:rtl/>
          <w:cs/>
          <w:lang w:val="he-IL"/>
        </w:rPr>
      </w:pPr>
      <w:r>
        <w:rPr>
          <w:rFonts w:ascii="David" w:hAnsi="David" w:cs="David" w:hint="cs"/>
          <w:b/>
          <w:bCs/>
          <w:color w:val="FF0000"/>
          <w:sz w:val="48"/>
          <w:szCs w:val="48"/>
          <w:u w:val="single"/>
          <w:rtl/>
          <w:cs/>
          <w:lang w:val="he-IL"/>
        </w:rPr>
        <w:t>קהל יעד</w:t>
      </w:r>
    </w:p>
    <w:p w14:paraId="3BFEFBA6" w14:textId="77777777" w:rsidR="007141C0" w:rsidRPr="00BC5766" w:rsidRDefault="007141C0" w:rsidP="007141C0">
      <w:pPr>
        <w:jc w:val="center"/>
        <w:rPr>
          <w:rFonts w:ascii="David" w:hAnsi="David" w:cs="David"/>
          <w:b/>
          <w:bCs/>
          <w:color w:val="FF0000"/>
          <w:sz w:val="48"/>
          <w:szCs w:val="48"/>
          <w:u w:val="single"/>
          <w:rtl/>
          <w:cs/>
        </w:rPr>
      </w:pPr>
    </w:p>
    <w:p w14:paraId="4008E8C5" w14:textId="77777777" w:rsidR="0039620A" w:rsidRDefault="007141C0" w:rsidP="007141C0">
      <w:pPr>
        <w:bidi/>
        <w:spacing w:line="360" w:lineRule="auto"/>
        <w:rPr>
          <w:ins w:id="4" w:author="do" w:date="2017-08-18T10:13:00Z"/>
          <w:rFonts w:ascii="David" w:hAnsi="David" w:cs="David"/>
          <w:sz w:val="32"/>
          <w:szCs w:val="32"/>
          <w:rtl/>
          <w:lang w:val="he-IL"/>
        </w:rPr>
      </w:pPr>
      <w:r w:rsidRPr="007141C0">
        <w:rPr>
          <w:rFonts w:ascii="David" w:hAnsi="David" w:cs="David"/>
          <w:sz w:val="32"/>
          <w:szCs w:val="32"/>
          <w:rtl/>
          <w:cs/>
          <w:lang w:val="he-IL"/>
        </w:rPr>
        <w:t xml:space="preserve">קהל היעד </w:t>
      </w:r>
      <w:r w:rsidR="00AD04B4">
        <w:rPr>
          <w:rFonts w:ascii="David" w:hAnsi="David" w:cs="David" w:hint="cs"/>
          <w:sz w:val="32"/>
          <w:szCs w:val="32"/>
          <w:rtl/>
          <w:lang w:val="he-IL"/>
        </w:rPr>
        <w:t>הינם</w:t>
      </w:r>
      <w:ins w:id="5" w:author="do" w:date="2017-08-18T10:13:00Z">
        <w:r w:rsidR="0039620A">
          <w:rPr>
            <w:rFonts w:ascii="David" w:hAnsi="David" w:cs="David" w:hint="cs"/>
            <w:sz w:val="32"/>
            <w:szCs w:val="32"/>
            <w:rtl/>
            <w:lang w:val="he-IL"/>
          </w:rPr>
          <w:t>:</w:t>
        </w:r>
      </w:ins>
    </w:p>
    <w:p w14:paraId="30D6A2C3" w14:textId="7983F455" w:rsidR="0039620A" w:rsidRDefault="007141C0">
      <w:pPr>
        <w:pStyle w:val="ListParagraph"/>
        <w:numPr>
          <w:ilvl w:val="0"/>
          <w:numId w:val="12"/>
        </w:numPr>
        <w:spacing w:line="360" w:lineRule="auto"/>
        <w:rPr>
          <w:ins w:id="6" w:author="do" w:date="2017-08-18T10:13:00Z"/>
          <w:rFonts w:ascii="David" w:hAnsi="David" w:cs="David"/>
          <w:sz w:val="32"/>
          <w:szCs w:val="32"/>
          <w:rtl/>
          <w:cs/>
          <w:lang w:val="he-IL"/>
        </w:rPr>
        <w:pPrChange w:id="7" w:author="do" w:date="2017-08-18T10:13:00Z">
          <w:pPr>
            <w:bidi/>
            <w:spacing w:line="360" w:lineRule="auto"/>
          </w:pPr>
        </w:pPrChange>
      </w:pPr>
      <w:del w:id="8" w:author="do" w:date="2017-08-18T10:13:00Z">
        <w:r w:rsidRPr="0039620A" w:rsidDel="0039620A">
          <w:rPr>
            <w:rFonts w:ascii="David" w:hAnsi="David" w:cs="David"/>
            <w:sz w:val="32"/>
            <w:szCs w:val="32"/>
            <w:rtl/>
            <w:lang w:val="he-IL"/>
            <w:rPrChange w:id="9" w:author="do" w:date="2017-08-18T10:13:00Z">
              <w:rPr>
                <w:rtl/>
                <w:lang w:val="he-IL"/>
              </w:rPr>
            </w:rPrChange>
          </w:rPr>
          <w:delText xml:space="preserve"> </w:delText>
        </w:r>
      </w:del>
      <w:r w:rsidR="00AF6665">
        <w:rPr>
          <w:rFonts w:ascii="David" w:hAnsi="David" w:cs="David"/>
          <w:sz w:val="32"/>
          <w:szCs w:val="32"/>
          <w:rtl/>
          <w:lang w:val="he-IL"/>
        </w:rPr>
        <w:t>הורים טריים</w:t>
      </w:r>
      <w:r w:rsidR="00AF6665">
        <w:rPr>
          <w:rFonts w:ascii="David" w:hAnsi="David" w:cs="David" w:hint="cs"/>
          <w:sz w:val="32"/>
          <w:szCs w:val="32"/>
          <w:rtl/>
          <w:lang w:val="he-IL"/>
        </w:rPr>
        <w:t>.</w:t>
      </w:r>
    </w:p>
    <w:p w14:paraId="352EDA79" w14:textId="77777777" w:rsidR="007141C0" w:rsidRDefault="007141C0">
      <w:pPr>
        <w:pStyle w:val="ListParagraph"/>
        <w:numPr>
          <w:ilvl w:val="0"/>
          <w:numId w:val="12"/>
        </w:numPr>
        <w:spacing w:line="360" w:lineRule="auto"/>
        <w:rPr>
          <w:ins w:id="10" w:author="do" w:date="2017-08-18T10:13:00Z"/>
          <w:rFonts w:ascii="David" w:hAnsi="David" w:cs="David"/>
          <w:sz w:val="32"/>
          <w:szCs w:val="32"/>
          <w:rtl/>
          <w:cs/>
          <w:lang w:val="he-IL"/>
        </w:rPr>
        <w:pPrChange w:id="11" w:author="do" w:date="2017-08-18T10:13:00Z">
          <w:pPr>
            <w:bidi/>
            <w:spacing w:line="360" w:lineRule="auto"/>
          </w:pPr>
        </w:pPrChange>
      </w:pPr>
      <w:r w:rsidRPr="0039620A">
        <w:rPr>
          <w:rFonts w:ascii="David" w:hAnsi="David" w:cs="David"/>
          <w:sz w:val="32"/>
          <w:szCs w:val="32"/>
          <w:rtl/>
          <w:lang w:val="he-IL"/>
          <w:rPrChange w:id="12" w:author="do" w:date="2017-08-18T10:13:00Z">
            <w:rPr>
              <w:rtl/>
              <w:lang w:val="he-IL"/>
            </w:rPr>
          </w:rPrChange>
        </w:rPr>
        <w:t xml:space="preserve"> רופאים </w:t>
      </w:r>
      <w:r w:rsidR="00AD04B4" w:rsidRPr="0039620A">
        <w:rPr>
          <w:rFonts w:ascii="David" w:hAnsi="David" w:cs="David" w:hint="eastAsia"/>
          <w:sz w:val="32"/>
          <w:szCs w:val="32"/>
          <w:rtl/>
          <w:lang w:val="he-IL"/>
          <w:rPrChange w:id="13" w:author="do" w:date="2017-08-18T10:13:00Z">
            <w:rPr>
              <w:rFonts w:hint="eastAsia"/>
              <w:rtl/>
              <w:lang w:val="he-IL"/>
            </w:rPr>
          </w:rPrChange>
        </w:rPr>
        <w:t>ו</w:t>
      </w:r>
      <w:r w:rsidR="001E2696" w:rsidRPr="0039620A">
        <w:rPr>
          <w:rFonts w:ascii="David" w:hAnsi="David" w:cs="David" w:hint="eastAsia"/>
          <w:sz w:val="32"/>
          <w:szCs w:val="32"/>
          <w:rtl/>
          <w:lang w:val="he-IL"/>
          <w:rPrChange w:id="14" w:author="do" w:date="2017-08-18T10:13:00Z">
            <w:rPr>
              <w:rFonts w:hint="eastAsia"/>
              <w:rtl/>
              <w:lang w:val="he-IL"/>
            </w:rPr>
          </w:rPrChange>
        </w:rPr>
        <w:t>ה</w:t>
      </w:r>
      <w:r w:rsidR="00AD04B4" w:rsidRPr="0039620A">
        <w:rPr>
          <w:rFonts w:ascii="David" w:hAnsi="David" w:cs="David" w:hint="eastAsia"/>
          <w:sz w:val="32"/>
          <w:szCs w:val="32"/>
          <w:rtl/>
          <w:lang w:val="he-IL"/>
          <w:rPrChange w:id="15" w:author="do" w:date="2017-08-18T10:13:00Z">
            <w:rPr>
              <w:rFonts w:hint="eastAsia"/>
              <w:rtl/>
              <w:lang w:val="he-IL"/>
            </w:rPr>
          </w:rPrChange>
        </w:rPr>
        <w:t>צוות</w:t>
      </w:r>
      <w:r w:rsidR="00AD04B4" w:rsidRPr="0039620A">
        <w:rPr>
          <w:rFonts w:ascii="David" w:hAnsi="David" w:cs="David"/>
          <w:sz w:val="32"/>
          <w:szCs w:val="32"/>
          <w:rtl/>
          <w:lang w:val="he-IL"/>
          <w:rPrChange w:id="16" w:author="do" w:date="2017-08-18T10:13:00Z">
            <w:rPr>
              <w:rtl/>
              <w:lang w:val="he-IL"/>
            </w:rPr>
          </w:rPrChange>
        </w:rPr>
        <w:t xml:space="preserve"> </w:t>
      </w:r>
      <w:r w:rsidR="001E2696" w:rsidRPr="0039620A">
        <w:rPr>
          <w:rFonts w:ascii="David" w:hAnsi="David" w:cs="David" w:hint="eastAsia"/>
          <w:sz w:val="32"/>
          <w:szCs w:val="32"/>
          <w:rtl/>
          <w:lang w:val="he-IL"/>
          <w:rPrChange w:id="17" w:author="do" w:date="2017-08-18T10:13:00Z">
            <w:rPr>
              <w:rFonts w:hint="eastAsia"/>
              <w:rtl/>
              <w:lang w:val="he-IL"/>
            </w:rPr>
          </w:rPrChange>
        </w:rPr>
        <w:t>ה</w:t>
      </w:r>
      <w:r w:rsidR="00AD04B4" w:rsidRPr="0039620A">
        <w:rPr>
          <w:rFonts w:ascii="David" w:hAnsi="David" w:cs="David" w:hint="eastAsia"/>
          <w:sz w:val="32"/>
          <w:szCs w:val="32"/>
          <w:rtl/>
          <w:lang w:val="he-IL"/>
          <w:rPrChange w:id="18" w:author="do" w:date="2017-08-18T10:13:00Z">
            <w:rPr>
              <w:rFonts w:hint="eastAsia"/>
              <w:rtl/>
              <w:lang w:val="he-IL"/>
            </w:rPr>
          </w:rPrChange>
        </w:rPr>
        <w:t>רפואי</w:t>
      </w:r>
      <w:r w:rsidR="00AD04B4" w:rsidRPr="0039620A">
        <w:rPr>
          <w:rFonts w:ascii="David" w:hAnsi="David" w:cs="David"/>
          <w:sz w:val="32"/>
          <w:szCs w:val="32"/>
          <w:rtl/>
          <w:lang w:val="he-IL"/>
          <w:rPrChange w:id="19" w:author="do" w:date="2017-08-18T10:13:00Z">
            <w:rPr>
              <w:rtl/>
              <w:lang w:val="he-IL"/>
            </w:rPr>
          </w:rPrChange>
        </w:rPr>
        <w:t xml:space="preserve"> </w:t>
      </w:r>
      <w:r w:rsidR="001E2696" w:rsidRPr="0039620A">
        <w:rPr>
          <w:rFonts w:ascii="David" w:hAnsi="David" w:cs="David" w:hint="eastAsia"/>
          <w:sz w:val="32"/>
          <w:szCs w:val="32"/>
          <w:rtl/>
          <w:lang w:val="he-IL"/>
          <w:rPrChange w:id="20" w:author="do" w:date="2017-08-18T10:13:00Z">
            <w:rPr>
              <w:rFonts w:hint="eastAsia"/>
              <w:rtl/>
              <w:lang w:val="he-IL"/>
            </w:rPr>
          </w:rPrChange>
        </w:rPr>
        <w:t>ה</w:t>
      </w:r>
      <w:r w:rsidR="00AD04B4" w:rsidRPr="0039620A">
        <w:rPr>
          <w:rFonts w:ascii="David" w:hAnsi="David" w:cs="David" w:hint="eastAsia"/>
          <w:sz w:val="32"/>
          <w:szCs w:val="32"/>
          <w:rtl/>
          <w:lang w:val="he-IL"/>
          <w:rPrChange w:id="21" w:author="do" w:date="2017-08-18T10:13:00Z">
            <w:rPr>
              <w:rFonts w:hint="eastAsia"/>
              <w:rtl/>
              <w:lang w:val="he-IL"/>
            </w:rPr>
          </w:rPrChange>
        </w:rPr>
        <w:t>אחראי</w:t>
      </w:r>
      <w:r w:rsidR="00AD04B4" w:rsidRPr="0039620A">
        <w:rPr>
          <w:rFonts w:ascii="David" w:hAnsi="David" w:cs="David"/>
          <w:sz w:val="32"/>
          <w:szCs w:val="32"/>
          <w:rtl/>
          <w:lang w:val="he-IL"/>
          <w:rPrChange w:id="22" w:author="do" w:date="2017-08-18T10:13:00Z">
            <w:rPr>
              <w:rtl/>
              <w:lang w:val="he-IL"/>
            </w:rPr>
          </w:rPrChange>
        </w:rPr>
        <w:t xml:space="preserve"> </w:t>
      </w:r>
      <w:r w:rsidR="00AD04B4" w:rsidRPr="0039620A">
        <w:rPr>
          <w:rFonts w:ascii="David" w:hAnsi="David" w:cs="David" w:hint="eastAsia"/>
          <w:sz w:val="32"/>
          <w:szCs w:val="32"/>
          <w:rtl/>
          <w:lang w:val="he-IL"/>
          <w:rPrChange w:id="23" w:author="do" w:date="2017-08-18T10:13:00Z">
            <w:rPr>
              <w:rFonts w:hint="eastAsia"/>
              <w:rtl/>
              <w:lang w:val="he-IL"/>
            </w:rPr>
          </w:rPrChange>
        </w:rPr>
        <w:t>במקום</w:t>
      </w:r>
      <w:r w:rsidR="001E2696" w:rsidRPr="0039620A">
        <w:rPr>
          <w:rFonts w:ascii="David" w:hAnsi="David" w:cs="David"/>
          <w:sz w:val="32"/>
          <w:szCs w:val="32"/>
          <w:rtl/>
          <w:lang w:val="he-IL"/>
          <w:rPrChange w:id="24" w:author="do" w:date="2017-08-18T10:13:00Z">
            <w:rPr>
              <w:rtl/>
              <w:lang w:val="he-IL"/>
            </w:rPr>
          </w:rPrChange>
        </w:rPr>
        <w:t xml:space="preserve"> המיועד</w:t>
      </w:r>
      <w:r w:rsidRPr="0039620A">
        <w:rPr>
          <w:rFonts w:ascii="David" w:hAnsi="David" w:cs="David"/>
          <w:sz w:val="32"/>
          <w:szCs w:val="32"/>
          <w:rtl/>
          <w:lang w:val="he-IL"/>
          <w:rPrChange w:id="25" w:author="do" w:date="2017-08-18T10:13:00Z">
            <w:rPr>
              <w:rtl/>
              <w:lang w:val="he-IL"/>
            </w:rPr>
          </w:rPrChange>
        </w:rPr>
        <w:t>.</w:t>
      </w:r>
    </w:p>
    <w:p w14:paraId="6180204F" w14:textId="547736F0" w:rsidR="00F62BEA" w:rsidRDefault="0039620A">
      <w:pPr>
        <w:pStyle w:val="ListParagraph"/>
        <w:numPr>
          <w:ilvl w:val="0"/>
          <w:numId w:val="12"/>
        </w:numPr>
        <w:spacing w:line="360" w:lineRule="auto"/>
        <w:rPr>
          <w:ins w:id="26" w:author="do" w:date="2017-08-18T10:14:00Z"/>
          <w:rFonts w:ascii="David" w:hAnsi="David" w:cs="David"/>
          <w:sz w:val="32"/>
          <w:szCs w:val="32"/>
          <w:rtl/>
          <w:cs/>
          <w:lang w:val="he-IL"/>
        </w:rPr>
        <w:pPrChange w:id="27" w:author="do" w:date="2017-08-18T10:14:00Z">
          <w:pPr>
            <w:bidi/>
            <w:spacing w:line="360" w:lineRule="auto"/>
          </w:pPr>
        </w:pPrChange>
      </w:pPr>
      <w:ins w:id="28" w:author="do" w:date="2017-08-18T10:13:00Z">
        <w:r>
          <w:rPr>
            <w:rFonts w:ascii="David" w:hAnsi="David" w:cs="David" w:hint="cs"/>
            <w:sz w:val="32"/>
            <w:szCs w:val="32"/>
            <w:rtl/>
            <w:cs/>
            <w:lang w:val="he-IL"/>
          </w:rPr>
          <w:t>חוקרים</w:t>
        </w:r>
      </w:ins>
      <w:ins w:id="29" w:author="do" w:date="2017-08-18T10:14:00Z">
        <w:r>
          <w:rPr>
            <w:rFonts w:ascii="David" w:hAnsi="David" w:cs="David" w:hint="cs"/>
            <w:sz w:val="32"/>
            <w:szCs w:val="32"/>
            <w:rtl/>
            <w:cs/>
            <w:lang w:val="he-IL"/>
          </w:rPr>
          <w:t xml:space="preserve">, מפתחי דור הבא של המערכת: </w:t>
        </w:r>
      </w:ins>
      <w:ins w:id="30" w:author="do" w:date="2017-08-18T10:10:00Z">
        <w:r w:rsidR="00F62BEA" w:rsidRPr="0039620A">
          <w:rPr>
            <w:rFonts w:ascii="David" w:hAnsi="David" w:cs="David" w:hint="eastAsia"/>
            <w:sz w:val="32"/>
            <w:szCs w:val="32"/>
            <w:rtl/>
            <w:lang w:val="he-IL"/>
            <w:rPrChange w:id="31" w:author="do" w:date="2017-08-18T10:14:00Z">
              <w:rPr>
                <w:rFonts w:hint="eastAsia"/>
                <w:rtl/>
                <w:lang w:val="he-IL"/>
              </w:rPr>
            </w:rPrChange>
          </w:rPr>
          <w:t>המערכת</w:t>
        </w:r>
        <w:r w:rsidR="00F62BEA" w:rsidRPr="0039620A">
          <w:rPr>
            <w:rFonts w:ascii="David" w:hAnsi="David" w:cs="David"/>
            <w:sz w:val="32"/>
            <w:szCs w:val="32"/>
            <w:rtl/>
            <w:lang w:val="he-IL"/>
            <w:rPrChange w:id="32" w:author="do" w:date="2017-08-18T10:14:00Z">
              <w:rPr>
                <w:rtl/>
                <w:lang w:val="he-IL"/>
              </w:rPr>
            </w:rPrChange>
          </w:rPr>
          <w:t xml:space="preserve"> </w:t>
        </w:r>
        <w:r w:rsidR="00F62BEA" w:rsidRPr="0039620A">
          <w:rPr>
            <w:rFonts w:ascii="David" w:hAnsi="David" w:cs="David" w:hint="eastAsia"/>
            <w:sz w:val="32"/>
            <w:szCs w:val="32"/>
            <w:rtl/>
            <w:lang w:val="he-IL"/>
            <w:rPrChange w:id="33" w:author="do" w:date="2017-08-18T10:14:00Z">
              <w:rPr>
                <w:rFonts w:hint="eastAsia"/>
                <w:rtl/>
                <w:lang w:val="he-IL"/>
              </w:rPr>
            </w:rPrChange>
          </w:rPr>
          <w:t>עשויה</w:t>
        </w:r>
        <w:r w:rsidR="00F62BEA" w:rsidRPr="0039620A">
          <w:rPr>
            <w:rFonts w:ascii="David" w:hAnsi="David" w:cs="David"/>
            <w:sz w:val="32"/>
            <w:szCs w:val="32"/>
            <w:rtl/>
            <w:lang w:val="he-IL"/>
            <w:rPrChange w:id="34" w:author="do" w:date="2017-08-18T10:14:00Z">
              <w:rPr>
                <w:rtl/>
                <w:lang w:val="he-IL"/>
              </w:rPr>
            </w:rPrChange>
          </w:rPr>
          <w:t xml:space="preserve"> </w:t>
        </w:r>
        <w:r w:rsidR="00F62BEA" w:rsidRPr="0039620A">
          <w:rPr>
            <w:rFonts w:ascii="David" w:hAnsi="David" w:cs="David" w:hint="eastAsia"/>
            <w:sz w:val="32"/>
            <w:szCs w:val="32"/>
            <w:rtl/>
            <w:lang w:val="he-IL"/>
            <w:rPrChange w:id="35" w:author="do" w:date="2017-08-18T10:14:00Z">
              <w:rPr>
                <w:rFonts w:hint="eastAsia"/>
                <w:rtl/>
                <w:lang w:val="he-IL"/>
              </w:rPr>
            </w:rPrChange>
          </w:rPr>
          <w:t>לשמש</w:t>
        </w:r>
        <w:r w:rsidR="00F62BEA" w:rsidRPr="0039620A">
          <w:rPr>
            <w:rFonts w:ascii="David" w:hAnsi="David" w:cs="David"/>
            <w:sz w:val="32"/>
            <w:szCs w:val="32"/>
            <w:rtl/>
            <w:lang w:val="he-IL"/>
            <w:rPrChange w:id="36" w:author="do" w:date="2017-08-18T10:14:00Z">
              <w:rPr>
                <w:rtl/>
                <w:lang w:val="he-IL"/>
              </w:rPr>
            </w:rPrChange>
          </w:rPr>
          <w:t xml:space="preserve"> </w:t>
        </w:r>
        <w:r w:rsidR="00F62BEA" w:rsidRPr="0039620A">
          <w:rPr>
            <w:rFonts w:ascii="David" w:hAnsi="David" w:cs="David" w:hint="eastAsia"/>
            <w:sz w:val="32"/>
            <w:szCs w:val="32"/>
            <w:rtl/>
            <w:lang w:val="he-IL"/>
            <w:rPrChange w:id="37" w:author="do" w:date="2017-08-18T10:14:00Z">
              <w:rPr>
                <w:rFonts w:hint="eastAsia"/>
                <w:rtl/>
                <w:lang w:val="he-IL"/>
              </w:rPr>
            </w:rPrChange>
          </w:rPr>
          <w:t>קלט</w:t>
        </w:r>
      </w:ins>
      <w:ins w:id="38" w:author="do" w:date="2017-08-18T10:11:00Z">
        <w:r w:rsidR="00F62BEA" w:rsidRPr="0039620A">
          <w:rPr>
            <w:rFonts w:ascii="David" w:hAnsi="David" w:cs="David"/>
            <w:sz w:val="32"/>
            <w:szCs w:val="32"/>
            <w:rtl/>
            <w:lang w:val="he-IL"/>
            <w:rPrChange w:id="39" w:author="do" w:date="2017-08-18T10:14:00Z">
              <w:rPr>
                <w:rtl/>
                <w:lang w:val="he-IL"/>
              </w:rPr>
            </w:rPrChange>
          </w:rPr>
          <w:t xml:space="preserve"> </w:t>
        </w:r>
      </w:ins>
      <w:ins w:id="40" w:author="do" w:date="2017-08-18T10:12:00Z">
        <w:r w:rsidR="00F62BEA" w:rsidRPr="0039620A">
          <w:rPr>
            <w:rFonts w:ascii="David" w:hAnsi="David" w:cs="David"/>
            <w:sz w:val="32"/>
            <w:szCs w:val="32"/>
            <w:rtl/>
            <w:lang w:val="he-IL"/>
            <w:rPrChange w:id="41" w:author="do" w:date="2017-08-18T10:14:00Z">
              <w:rPr>
                <w:rtl/>
                <w:lang w:val="he-IL"/>
              </w:rPr>
            </w:rPrChange>
          </w:rPr>
          <w:t>(נתוני</w:t>
        </w:r>
      </w:ins>
      <w:ins w:id="42" w:author="do" w:date="2017-08-18T10:13:00Z">
        <w:r w:rsidR="00F62BEA" w:rsidRPr="0039620A">
          <w:rPr>
            <w:rFonts w:ascii="David" w:hAnsi="David" w:cs="David" w:hint="eastAsia"/>
            <w:sz w:val="32"/>
            <w:szCs w:val="32"/>
            <w:rtl/>
            <w:lang w:val="he-IL"/>
            <w:rPrChange w:id="43" w:author="do" w:date="2017-08-18T10:14:00Z">
              <w:rPr>
                <w:rFonts w:hint="eastAsia"/>
                <w:rtl/>
                <w:lang w:val="he-IL"/>
              </w:rPr>
            </w:rPrChange>
          </w:rPr>
          <w:t>ם</w:t>
        </w:r>
        <w:r w:rsidR="00F62BEA" w:rsidRPr="0039620A">
          <w:rPr>
            <w:rFonts w:ascii="David" w:hAnsi="David" w:cs="David"/>
            <w:sz w:val="32"/>
            <w:szCs w:val="32"/>
            <w:rtl/>
            <w:lang w:val="he-IL"/>
            <w:rPrChange w:id="44" w:author="do" w:date="2017-08-18T10:14:00Z">
              <w:rPr>
                <w:rtl/>
                <w:lang w:val="he-IL"/>
              </w:rPr>
            </w:rPrChange>
          </w:rPr>
          <w:t xml:space="preserve"> סטטיסטיים) </w:t>
        </w:r>
      </w:ins>
      <w:ins w:id="45" w:author="do" w:date="2017-08-18T10:11:00Z">
        <w:r w:rsidR="00F62BEA" w:rsidRPr="0039620A">
          <w:rPr>
            <w:rFonts w:ascii="David" w:hAnsi="David" w:cs="David" w:hint="eastAsia"/>
            <w:sz w:val="32"/>
            <w:szCs w:val="32"/>
            <w:rtl/>
            <w:lang w:val="he-IL"/>
            <w:rPrChange w:id="46" w:author="do" w:date="2017-08-18T10:14:00Z">
              <w:rPr>
                <w:rFonts w:hint="eastAsia"/>
                <w:rtl/>
                <w:lang w:val="he-IL"/>
              </w:rPr>
            </w:rPrChange>
          </w:rPr>
          <w:t>לחוקרים</w:t>
        </w:r>
        <w:r w:rsidR="00F62BEA" w:rsidRPr="0039620A">
          <w:rPr>
            <w:rFonts w:ascii="David" w:hAnsi="David" w:cs="David"/>
            <w:sz w:val="32"/>
            <w:szCs w:val="32"/>
            <w:rtl/>
            <w:lang w:val="he-IL"/>
            <w:rPrChange w:id="47" w:author="do" w:date="2017-08-18T10:14:00Z">
              <w:rPr>
                <w:rtl/>
                <w:lang w:val="he-IL"/>
              </w:rPr>
            </w:rPrChange>
          </w:rPr>
          <w:t xml:space="preserve">, </w:t>
        </w:r>
        <w:r w:rsidR="00F62BEA" w:rsidRPr="0039620A">
          <w:rPr>
            <w:rFonts w:ascii="David" w:hAnsi="David" w:cs="David" w:hint="eastAsia"/>
            <w:sz w:val="32"/>
            <w:szCs w:val="32"/>
            <w:rtl/>
            <w:lang w:val="he-IL"/>
            <w:rPrChange w:id="48" w:author="do" w:date="2017-08-18T10:14:00Z">
              <w:rPr>
                <w:rFonts w:hint="eastAsia"/>
                <w:rtl/>
                <w:lang w:val="he-IL"/>
              </w:rPr>
            </w:rPrChange>
          </w:rPr>
          <w:t>מפ</w:t>
        </w:r>
      </w:ins>
      <w:ins w:id="49" w:author="do" w:date="2017-08-18T10:12:00Z">
        <w:r w:rsidR="00F62BEA" w:rsidRPr="0039620A">
          <w:rPr>
            <w:rFonts w:ascii="David" w:hAnsi="David" w:cs="David" w:hint="eastAsia"/>
            <w:sz w:val="32"/>
            <w:szCs w:val="32"/>
            <w:rtl/>
            <w:lang w:val="he-IL"/>
            <w:rPrChange w:id="50" w:author="do" w:date="2017-08-18T10:14:00Z">
              <w:rPr>
                <w:rFonts w:hint="eastAsia"/>
                <w:rtl/>
                <w:lang w:val="he-IL"/>
              </w:rPr>
            </w:rPrChange>
          </w:rPr>
          <w:t>תחים</w:t>
        </w:r>
      </w:ins>
      <w:ins w:id="51" w:author="do" w:date="2017-08-18T10:10:00Z">
        <w:r w:rsidR="00F62BEA" w:rsidRPr="0039620A">
          <w:rPr>
            <w:rFonts w:ascii="David" w:hAnsi="David" w:cs="David"/>
            <w:sz w:val="32"/>
            <w:szCs w:val="32"/>
            <w:rtl/>
            <w:lang w:val="he-IL"/>
            <w:rPrChange w:id="52" w:author="do" w:date="2017-08-18T10:14:00Z">
              <w:rPr>
                <w:rtl/>
                <w:lang w:val="he-IL"/>
              </w:rPr>
            </w:rPrChange>
          </w:rPr>
          <w:t xml:space="preserve"> למחקר ולפיתוחים עתידיים שיקבלו הי</w:t>
        </w:r>
      </w:ins>
      <w:ins w:id="53" w:author="do" w:date="2017-08-18T10:11:00Z">
        <w:r w:rsidR="00F62BEA" w:rsidRPr="0039620A">
          <w:rPr>
            <w:rFonts w:ascii="David" w:hAnsi="David" w:cs="David" w:hint="eastAsia"/>
            <w:sz w:val="32"/>
            <w:szCs w:val="32"/>
            <w:rtl/>
            <w:lang w:val="he-IL"/>
            <w:rPrChange w:id="54" w:author="do" w:date="2017-08-18T10:14:00Z">
              <w:rPr>
                <w:rFonts w:hint="eastAsia"/>
                <w:rtl/>
                <w:lang w:val="he-IL"/>
              </w:rPr>
            </w:rPrChange>
          </w:rPr>
          <w:t>זון</w:t>
        </w:r>
        <w:r w:rsidR="00F62BEA" w:rsidRPr="0039620A">
          <w:rPr>
            <w:rFonts w:ascii="David" w:hAnsi="David" w:cs="David"/>
            <w:sz w:val="32"/>
            <w:szCs w:val="32"/>
            <w:rtl/>
            <w:lang w:val="he-IL"/>
            <w:rPrChange w:id="55" w:author="do" w:date="2017-08-18T10:14:00Z">
              <w:rPr>
                <w:rtl/>
                <w:lang w:val="he-IL"/>
              </w:rPr>
            </w:rPrChange>
          </w:rPr>
          <w:t xml:space="preserve"> </w:t>
        </w:r>
        <w:r w:rsidR="00F62BEA" w:rsidRPr="0039620A">
          <w:rPr>
            <w:rFonts w:ascii="David" w:hAnsi="David" w:cs="David" w:hint="eastAsia"/>
            <w:sz w:val="32"/>
            <w:szCs w:val="32"/>
            <w:rtl/>
            <w:lang w:val="he-IL"/>
            <w:rPrChange w:id="56" w:author="do" w:date="2017-08-18T10:14:00Z">
              <w:rPr>
                <w:rFonts w:hint="eastAsia"/>
                <w:rtl/>
                <w:lang w:val="he-IL"/>
              </w:rPr>
            </w:rPrChange>
          </w:rPr>
          <w:t>חוזר</w:t>
        </w:r>
      </w:ins>
      <w:r w:rsidR="002912A4">
        <w:rPr>
          <w:rFonts w:ascii="David" w:hAnsi="David" w:cs="David" w:hint="cs"/>
          <w:sz w:val="32"/>
          <w:szCs w:val="32"/>
          <w:rtl/>
          <w:lang w:val="he-IL"/>
        </w:rPr>
        <w:t xml:space="preserve"> </w:t>
      </w:r>
      <w:ins w:id="57" w:author="do" w:date="2017-08-18T10:11:00Z">
        <w:r w:rsidR="00F62BEA" w:rsidRPr="0039620A">
          <w:rPr>
            <w:rFonts w:ascii="David" w:hAnsi="David" w:cs="David"/>
            <w:sz w:val="32"/>
            <w:szCs w:val="32"/>
            <w:rtl/>
            <w:lang w:val="he-IL"/>
            <w:rPrChange w:id="58" w:author="do" w:date="2017-08-18T10:14:00Z">
              <w:rPr>
                <w:rtl/>
                <w:lang w:val="he-IL"/>
              </w:rPr>
            </w:rPrChange>
          </w:rPr>
          <w:t xml:space="preserve"> </w:t>
        </w:r>
      </w:ins>
      <w:r w:rsidR="00BC700F">
        <w:rPr>
          <w:rFonts w:ascii="David" w:hAnsi="David" w:cs="David" w:hint="cs"/>
          <w:sz w:val="32"/>
          <w:szCs w:val="32"/>
          <w:rtl/>
          <w:lang w:val="he-IL"/>
        </w:rPr>
        <w:t xml:space="preserve">  (</w:t>
      </w:r>
      <w:r w:rsidR="00BC700F">
        <w:rPr>
          <w:rFonts w:ascii="David" w:hAnsi="David" w:cs="David"/>
          <w:sz w:val="32"/>
          <w:szCs w:val="32"/>
        </w:rPr>
        <w:t>feedback</w:t>
      </w:r>
      <w:r w:rsidR="00BC700F">
        <w:rPr>
          <w:rFonts w:ascii="David" w:hAnsi="David" w:cs="David" w:hint="cs"/>
          <w:sz w:val="32"/>
          <w:szCs w:val="32"/>
          <w:rtl/>
          <w:lang w:val="he-IL"/>
        </w:rPr>
        <w:t xml:space="preserve">) </w:t>
      </w:r>
      <w:ins w:id="59" w:author="do" w:date="2017-08-18T10:11:00Z">
        <w:r w:rsidR="00F62BEA" w:rsidRPr="0039620A">
          <w:rPr>
            <w:rFonts w:ascii="David" w:hAnsi="David" w:cs="David" w:hint="eastAsia"/>
            <w:sz w:val="32"/>
            <w:szCs w:val="32"/>
            <w:rtl/>
            <w:lang w:val="he-IL"/>
            <w:rPrChange w:id="60" w:author="do" w:date="2017-08-18T10:14:00Z">
              <w:rPr>
                <w:rFonts w:hint="eastAsia"/>
                <w:rtl/>
                <w:lang w:val="he-IL"/>
              </w:rPr>
            </w:rPrChange>
          </w:rPr>
          <w:t>מה</w:t>
        </w:r>
      </w:ins>
      <w:ins w:id="61" w:author="do" w:date="2017-08-18T10:13:00Z">
        <w:r w:rsidR="00F62BEA" w:rsidRPr="0039620A">
          <w:rPr>
            <w:rFonts w:ascii="David" w:hAnsi="David" w:cs="David" w:hint="eastAsia"/>
            <w:sz w:val="32"/>
            <w:szCs w:val="32"/>
            <w:rtl/>
            <w:lang w:val="he-IL"/>
            <w:rPrChange w:id="62" w:author="do" w:date="2017-08-18T10:14:00Z">
              <w:rPr>
                <w:rFonts w:hint="eastAsia"/>
                <w:rtl/>
                <w:lang w:val="he-IL"/>
              </w:rPr>
            </w:rPrChange>
          </w:rPr>
          <w:t>נ</w:t>
        </w:r>
      </w:ins>
      <w:ins w:id="63" w:author="do" w:date="2017-08-18T10:12:00Z">
        <w:r w:rsidR="00F62BEA" w:rsidRPr="0039620A">
          <w:rPr>
            <w:rFonts w:ascii="David" w:hAnsi="David" w:cs="David" w:hint="eastAsia"/>
            <w:sz w:val="32"/>
            <w:szCs w:val="32"/>
            <w:rtl/>
            <w:lang w:val="he-IL"/>
            <w:rPrChange w:id="64" w:author="do" w:date="2017-08-18T10:14:00Z">
              <w:rPr>
                <w:rFonts w:hint="eastAsia"/>
                <w:rtl/>
                <w:lang w:val="he-IL"/>
              </w:rPr>
            </w:rPrChange>
          </w:rPr>
          <w:t>תונים</w:t>
        </w:r>
        <w:r w:rsidR="00F62BEA" w:rsidRPr="0039620A">
          <w:rPr>
            <w:rFonts w:ascii="David" w:hAnsi="David" w:cs="David"/>
            <w:sz w:val="32"/>
            <w:szCs w:val="32"/>
            <w:rtl/>
            <w:lang w:val="he-IL"/>
            <w:rPrChange w:id="65" w:author="do" w:date="2017-08-18T10:14:00Z">
              <w:rPr>
                <w:rtl/>
                <w:lang w:val="he-IL"/>
              </w:rPr>
            </w:rPrChange>
          </w:rPr>
          <w:t xml:space="preserve"> </w:t>
        </w:r>
      </w:ins>
      <w:ins w:id="66" w:author="do" w:date="2017-08-18T10:11:00Z">
        <w:r w:rsidR="00F62BEA" w:rsidRPr="0039620A">
          <w:rPr>
            <w:rFonts w:ascii="David" w:hAnsi="David" w:cs="David" w:hint="eastAsia"/>
            <w:sz w:val="32"/>
            <w:szCs w:val="32"/>
            <w:rtl/>
            <w:lang w:val="he-IL"/>
            <w:rPrChange w:id="67" w:author="do" w:date="2017-08-18T10:14:00Z">
              <w:rPr>
                <w:rFonts w:hint="eastAsia"/>
                <w:rtl/>
                <w:lang w:val="he-IL"/>
              </w:rPr>
            </w:rPrChange>
          </w:rPr>
          <w:t>מערכת</w:t>
        </w:r>
        <w:r w:rsidR="00F62BEA" w:rsidRPr="0039620A">
          <w:rPr>
            <w:rFonts w:ascii="David" w:hAnsi="David" w:cs="David"/>
            <w:sz w:val="32"/>
            <w:szCs w:val="32"/>
            <w:rtl/>
            <w:lang w:val="he-IL"/>
            <w:rPrChange w:id="68" w:author="do" w:date="2017-08-18T10:14:00Z">
              <w:rPr>
                <w:rtl/>
                <w:lang w:val="he-IL"/>
              </w:rPr>
            </w:rPrChange>
          </w:rPr>
          <w:t xml:space="preserve"> </w:t>
        </w:r>
        <w:r w:rsidR="00F62BEA" w:rsidRPr="0039620A">
          <w:rPr>
            <w:rFonts w:ascii="David" w:hAnsi="David" w:cs="David" w:hint="eastAsia"/>
            <w:sz w:val="32"/>
            <w:szCs w:val="32"/>
            <w:rtl/>
            <w:lang w:val="he-IL"/>
            <w:rPrChange w:id="69" w:author="do" w:date="2017-08-18T10:14:00Z">
              <w:rPr>
                <w:rFonts w:hint="eastAsia"/>
                <w:rtl/>
                <w:lang w:val="he-IL"/>
              </w:rPr>
            </w:rPrChange>
          </w:rPr>
          <w:t>שלנו</w:t>
        </w:r>
      </w:ins>
      <w:ins w:id="70" w:author="do" w:date="2017-08-18T10:13:00Z">
        <w:r w:rsidR="00F62BEA" w:rsidRPr="0039620A">
          <w:rPr>
            <w:rFonts w:ascii="David" w:hAnsi="David" w:cs="David"/>
            <w:sz w:val="32"/>
            <w:szCs w:val="32"/>
            <w:rtl/>
            <w:lang w:val="he-IL"/>
            <w:rPrChange w:id="71" w:author="do" w:date="2017-08-18T10:14:00Z">
              <w:rPr>
                <w:rtl/>
                <w:lang w:val="he-IL"/>
              </w:rPr>
            </w:rPrChange>
          </w:rPr>
          <w:t>.</w:t>
        </w:r>
      </w:ins>
    </w:p>
    <w:p w14:paraId="0B645410" w14:textId="77777777" w:rsidR="0039620A" w:rsidRPr="0039620A" w:rsidDel="0039620A" w:rsidRDefault="0039620A">
      <w:pPr>
        <w:pStyle w:val="ListParagraph"/>
        <w:numPr>
          <w:ilvl w:val="0"/>
          <w:numId w:val="12"/>
        </w:numPr>
        <w:spacing w:line="360" w:lineRule="auto"/>
        <w:rPr>
          <w:del w:id="72" w:author="do" w:date="2017-08-18T10:15:00Z"/>
          <w:rFonts w:ascii="David" w:hAnsi="David" w:cs="David"/>
          <w:sz w:val="32"/>
          <w:szCs w:val="32"/>
          <w:rtl/>
          <w:cs/>
          <w:lang w:val="he-IL"/>
          <w:rPrChange w:id="73" w:author="do" w:date="2017-08-18T10:14:00Z">
            <w:rPr>
              <w:del w:id="74" w:author="do" w:date="2017-08-18T10:15:00Z"/>
              <w:rtl/>
              <w:cs/>
              <w:lang w:val="he-IL"/>
            </w:rPr>
          </w:rPrChange>
        </w:rPr>
        <w:pPrChange w:id="75" w:author="do" w:date="2017-08-18T10:14:00Z">
          <w:pPr>
            <w:bidi/>
            <w:spacing w:line="360" w:lineRule="auto"/>
          </w:pPr>
        </w:pPrChange>
      </w:pPr>
      <w:ins w:id="76" w:author="do" w:date="2017-08-18T10:14:00Z">
        <w:r>
          <w:rPr>
            <w:rFonts w:ascii="David" w:hAnsi="David" w:cs="David" w:hint="cs"/>
            <w:sz w:val="32"/>
            <w:szCs w:val="32"/>
            <w:rtl/>
            <w:lang w:val="he-IL"/>
          </w:rPr>
          <w:t xml:space="preserve">הכללת המערכת </w:t>
        </w:r>
        <w:r>
          <w:rPr>
            <w:rFonts w:ascii="David" w:hAnsi="David" w:cs="David"/>
            <w:sz w:val="32"/>
            <w:szCs w:val="32"/>
            <w:rtl/>
            <w:lang w:val="he-IL"/>
          </w:rPr>
          <w:t>–</w:t>
        </w:r>
        <w:r>
          <w:rPr>
            <w:rFonts w:ascii="David" w:hAnsi="David" w:cs="David" w:hint="cs"/>
            <w:sz w:val="32"/>
            <w:szCs w:val="32"/>
            <w:rtl/>
            <w:lang w:val="he-IL"/>
          </w:rPr>
          <w:t xml:space="preserve"> הפיכתה למ</w:t>
        </w:r>
      </w:ins>
      <w:ins w:id="77" w:author="do" w:date="2017-08-18T10:15:00Z">
        <w:r>
          <w:rPr>
            <w:rFonts w:ascii="David" w:hAnsi="David" w:cs="David" w:hint="cs"/>
            <w:sz w:val="32"/>
            <w:szCs w:val="32"/>
            <w:rtl/>
            <w:lang w:val="he-IL"/>
          </w:rPr>
          <w:t xml:space="preserve">ערכת גנרית להתאמה לשימושים אחרים כגון: </w:t>
        </w:r>
      </w:ins>
    </w:p>
    <w:p w14:paraId="22F9A9BA" w14:textId="77777777" w:rsidR="00495225" w:rsidRPr="0039620A" w:rsidDel="0039620A" w:rsidRDefault="001E2696">
      <w:pPr>
        <w:pStyle w:val="ListParagraph"/>
        <w:numPr>
          <w:ilvl w:val="0"/>
          <w:numId w:val="12"/>
        </w:numPr>
        <w:spacing w:line="360" w:lineRule="auto"/>
        <w:rPr>
          <w:del w:id="78" w:author="do" w:date="2017-08-18T10:17:00Z"/>
          <w:rFonts w:ascii="David" w:hAnsi="David" w:cs="David"/>
          <w:sz w:val="32"/>
          <w:szCs w:val="32"/>
          <w:rtl/>
          <w:cs/>
          <w:lang w:val="he-IL"/>
          <w:rPrChange w:id="79" w:author="do" w:date="2017-08-18T10:15:00Z">
            <w:rPr>
              <w:del w:id="80" w:author="do" w:date="2017-08-18T10:17:00Z"/>
              <w:rtl/>
              <w:cs/>
              <w:lang w:val="he-IL"/>
            </w:rPr>
          </w:rPrChange>
        </w:rPr>
        <w:pPrChange w:id="81" w:author="do" w:date="2017-08-18T10:18:00Z">
          <w:pPr>
            <w:bidi/>
            <w:spacing w:line="360" w:lineRule="auto"/>
          </w:pPr>
        </w:pPrChange>
      </w:pPr>
      <w:del w:id="82" w:author="do" w:date="2017-08-18T10:15:00Z">
        <w:r w:rsidRPr="0039620A" w:rsidDel="0039620A">
          <w:rPr>
            <w:rFonts w:ascii="David" w:hAnsi="David" w:cs="David" w:hint="eastAsia"/>
            <w:sz w:val="32"/>
            <w:szCs w:val="32"/>
            <w:rtl/>
            <w:lang w:val="he-IL"/>
            <w:rPrChange w:id="83" w:author="do" w:date="2017-08-18T10:15:00Z">
              <w:rPr>
                <w:rFonts w:hint="eastAsia"/>
                <w:rtl/>
                <w:lang w:val="he-IL"/>
              </w:rPr>
            </w:rPrChange>
          </w:rPr>
          <w:delText>כמו</w:delText>
        </w:r>
        <w:r w:rsidRPr="0039620A" w:rsidDel="0039620A">
          <w:rPr>
            <w:rFonts w:ascii="David" w:hAnsi="David" w:cs="David"/>
            <w:sz w:val="32"/>
            <w:szCs w:val="32"/>
            <w:rtl/>
            <w:lang w:val="he-IL"/>
            <w:rPrChange w:id="84" w:author="do" w:date="2017-08-18T10:15:00Z">
              <w:rPr>
                <w:rtl/>
                <w:lang w:val="he-IL"/>
              </w:rPr>
            </w:rPrChange>
          </w:rPr>
          <w:delText xml:space="preserve"> </w:delText>
        </w:r>
        <w:r w:rsidRPr="0039620A" w:rsidDel="0039620A">
          <w:rPr>
            <w:rFonts w:ascii="David" w:hAnsi="David" w:cs="David" w:hint="eastAsia"/>
            <w:sz w:val="32"/>
            <w:szCs w:val="32"/>
            <w:rtl/>
            <w:lang w:val="he-IL"/>
            <w:rPrChange w:id="85" w:author="do" w:date="2017-08-18T10:15:00Z">
              <w:rPr>
                <w:rFonts w:hint="eastAsia"/>
                <w:rtl/>
                <w:lang w:val="he-IL"/>
              </w:rPr>
            </w:rPrChange>
          </w:rPr>
          <w:delText>שצוין</w:delText>
        </w:r>
        <w:r w:rsidRPr="0039620A" w:rsidDel="0039620A">
          <w:rPr>
            <w:rFonts w:ascii="David" w:hAnsi="David" w:cs="David"/>
            <w:sz w:val="32"/>
            <w:szCs w:val="32"/>
            <w:rtl/>
            <w:lang w:val="he-IL"/>
            <w:rPrChange w:id="86" w:author="do" w:date="2017-08-18T10:15:00Z">
              <w:rPr>
                <w:rtl/>
                <w:lang w:val="he-IL"/>
              </w:rPr>
            </w:rPrChange>
          </w:rPr>
          <w:delText xml:space="preserve"> במטרת הפרויקט לעיל, יכול להתאים גם </w:delText>
        </w:r>
      </w:del>
      <w:r w:rsidRPr="0039620A">
        <w:rPr>
          <w:rFonts w:ascii="David" w:hAnsi="David" w:cs="David" w:hint="eastAsia"/>
          <w:sz w:val="32"/>
          <w:szCs w:val="32"/>
          <w:rtl/>
          <w:lang w:val="he-IL"/>
          <w:rPrChange w:id="87" w:author="do" w:date="2017-08-18T10:15:00Z">
            <w:rPr>
              <w:rFonts w:hint="eastAsia"/>
              <w:rtl/>
              <w:lang w:val="he-IL"/>
            </w:rPr>
          </w:rPrChange>
        </w:rPr>
        <w:t>למגזר</w:t>
      </w:r>
      <w:r w:rsidRPr="0039620A">
        <w:rPr>
          <w:rFonts w:ascii="David" w:hAnsi="David" w:cs="David"/>
          <w:sz w:val="32"/>
          <w:szCs w:val="32"/>
          <w:rtl/>
          <w:lang w:val="he-IL"/>
          <w:rPrChange w:id="88" w:author="do" w:date="2017-08-18T10:15:00Z">
            <w:rPr>
              <w:rtl/>
              <w:lang w:val="he-IL"/>
            </w:rPr>
          </w:rPrChange>
        </w:rPr>
        <w:t xml:space="preserve"> ציבורי </w:t>
      </w:r>
      <w:ins w:id="89" w:author="do" w:date="2017-08-18T10:17:00Z">
        <w:r w:rsidR="0039620A">
          <w:rPr>
            <w:rFonts w:ascii="David" w:hAnsi="David" w:cs="David" w:hint="cs"/>
            <w:sz w:val="32"/>
            <w:szCs w:val="32"/>
            <w:rtl/>
            <w:cs/>
            <w:lang w:val="he-IL"/>
          </w:rPr>
          <w:t xml:space="preserve">ועסקי </w:t>
        </w:r>
      </w:ins>
      <w:ins w:id="90" w:author="do" w:date="2017-08-18T10:16:00Z">
        <w:r w:rsidR="0039620A">
          <w:rPr>
            <w:rFonts w:ascii="David" w:hAnsi="David" w:cs="David" w:hint="cs"/>
            <w:sz w:val="32"/>
            <w:szCs w:val="32"/>
            <w:rtl/>
            <w:cs/>
            <w:lang w:val="he-IL"/>
          </w:rPr>
          <w:t>חוות שרתים של ספקיות אינטרנט</w:t>
        </w:r>
      </w:ins>
      <w:ins w:id="91" w:author="do" w:date="2017-08-18T10:17:00Z">
        <w:r w:rsidR="0039620A">
          <w:rPr>
            <w:rFonts w:ascii="David" w:hAnsi="David" w:cs="David" w:hint="cs"/>
            <w:sz w:val="32"/>
            <w:szCs w:val="32"/>
            <w:rtl/>
            <w:cs/>
            <w:lang w:val="he-IL"/>
          </w:rPr>
          <w:t xml:space="preserve">, </w:t>
        </w:r>
        <w:r w:rsidR="0039620A" w:rsidRPr="0039620A">
          <w:rPr>
            <w:rFonts w:ascii="David" w:hAnsi="David" w:cs="David" w:hint="cs"/>
            <w:sz w:val="32"/>
            <w:szCs w:val="32"/>
            <w:rtl/>
            <w:cs/>
            <w:lang w:val="he-IL"/>
          </w:rPr>
          <w:t xml:space="preserve">מערכות </w:t>
        </w:r>
        <w:r w:rsidR="0039620A" w:rsidRPr="0039620A">
          <w:rPr>
            <w:rFonts w:ascii="David" w:hAnsi="David" w:cs="David" w:hint="cs"/>
            <w:sz w:val="32"/>
            <w:szCs w:val="32"/>
            <w:rtl/>
            <w:lang w:val="he-IL"/>
          </w:rPr>
          <w:t>השקיה</w:t>
        </w:r>
        <w:r w:rsidR="0039620A">
          <w:rPr>
            <w:rFonts w:ascii="David" w:hAnsi="David" w:cs="David" w:hint="cs"/>
            <w:sz w:val="32"/>
            <w:szCs w:val="32"/>
            <w:rtl/>
            <w:cs/>
            <w:lang w:val="he-IL"/>
          </w:rPr>
          <w:t>.</w:t>
        </w:r>
      </w:ins>
      <w:ins w:id="92" w:author="do" w:date="2017-08-18T10:40:00Z">
        <w:r w:rsidR="0014532C">
          <w:rPr>
            <w:rFonts w:ascii="David" w:hAnsi="David" w:cs="David" w:hint="cs"/>
            <w:sz w:val="32"/>
            <w:szCs w:val="32"/>
            <w:rtl/>
            <w:cs/>
            <w:lang w:val="he-IL"/>
          </w:rPr>
          <w:t xml:space="preserve"> חדר התאוששות ב</w:t>
        </w:r>
        <w:r w:rsidR="006F1DE7">
          <w:rPr>
            <w:rFonts w:ascii="David" w:hAnsi="David" w:cs="David" w:hint="cs"/>
            <w:sz w:val="32"/>
            <w:szCs w:val="32"/>
            <w:rtl/>
            <w:cs/>
            <w:lang w:val="he-IL"/>
          </w:rPr>
          <w:t>בית חול</w:t>
        </w:r>
      </w:ins>
      <w:ins w:id="93" w:author="do" w:date="2017-08-18T10:41:00Z">
        <w:r w:rsidR="006F1DE7">
          <w:rPr>
            <w:rFonts w:ascii="David" w:hAnsi="David" w:cs="David" w:hint="cs"/>
            <w:sz w:val="32"/>
            <w:szCs w:val="32"/>
            <w:rtl/>
            <w:cs/>
            <w:lang w:val="he-IL"/>
          </w:rPr>
          <w:t>ים.</w:t>
        </w:r>
      </w:ins>
      <w:del w:id="94" w:author="do" w:date="2017-08-18T10:17:00Z">
        <w:r w:rsidRPr="0039620A" w:rsidDel="0039620A">
          <w:rPr>
            <w:rFonts w:ascii="David" w:hAnsi="David" w:cs="David" w:hint="eastAsia"/>
            <w:sz w:val="32"/>
            <w:szCs w:val="32"/>
            <w:rtl/>
            <w:lang w:val="he-IL"/>
            <w:rPrChange w:id="95" w:author="do" w:date="2017-08-18T10:15:00Z">
              <w:rPr>
                <w:rFonts w:hint="eastAsia"/>
                <w:rtl/>
                <w:lang w:val="he-IL"/>
              </w:rPr>
            </w:rPrChange>
          </w:rPr>
          <w:delText>ועסקי</w:delText>
        </w:r>
        <w:r w:rsidRPr="0039620A" w:rsidDel="0039620A">
          <w:rPr>
            <w:rFonts w:ascii="David" w:hAnsi="David" w:cs="David"/>
            <w:sz w:val="32"/>
            <w:szCs w:val="32"/>
            <w:rtl/>
            <w:lang w:val="he-IL"/>
            <w:rPrChange w:id="96" w:author="do" w:date="2017-08-18T10:15:00Z">
              <w:rPr>
                <w:rtl/>
                <w:lang w:val="he-IL"/>
              </w:rPr>
            </w:rPrChange>
          </w:rPr>
          <w:delText xml:space="preserve"> מבחינת שימושי </w:delText>
        </w:r>
      </w:del>
    </w:p>
    <w:p w14:paraId="5EF11C16" w14:textId="77777777" w:rsidR="00AD04B4" w:rsidDel="0039620A" w:rsidRDefault="001E2696">
      <w:pPr>
        <w:pStyle w:val="ListParagraph"/>
        <w:numPr>
          <w:ilvl w:val="0"/>
          <w:numId w:val="12"/>
        </w:numPr>
        <w:spacing w:line="360" w:lineRule="auto"/>
        <w:rPr>
          <w:del w:id="97" w:author="do" w:date="2017-08-18T10:17:00Z"/>
          <w:rFonts w:ascii="David" w:hAnsi="David" w:cs="David"/>
          <w:sz w:val="32"/>
          <w:szCs w:val="32"/>
          <w:rtl/>
          <w:lang w:val="he-IL"/>
        </w:rPr>
        <w:pPrChange w:id="98" w:author="do" w:date="2017-08-18T10:17:00Z">
          <w:pPr>
            <w:bidi/>
            <w:spacing w:line="360" w:lineRule="auto"/>
          </w:pPr>
        </w:pPrChange>
      </w:pPr>
      <w:del w:id="99" w:author="do" w:date="2017-08-18T10:17:00Z">
        <w:r w:rsidDel="0039620A">
          <w:rPr>
            <w:rFonts w:ascii="David" w:hAnsi="David" w:cs="David" w:hint="cs"/>
            <w:sz w:val="32"/>
            <w:szCs w:val="32"/>
            <w:rtl/>
            <w:cs/>
            <w:lang w:val="he-IL"/>
          </w:rPr>
          <w:delText>מערכות</w:delText>
        </w:r>
        <w:r w:rsidR="00495225" w:rsidDel="0039620A">
          <w:rPr>
            <w:rFonts w:ascii="David" w:hAnsi="David" w:cs="David" w:hint="cs"/>
            <w:sz w:val="32"/>
            <w:szCs w:val="32"/>
            <w:rtl/>
            <w:cs/>
            <w:lang w:val="he-IL"/>
          </w:rPr>
          <w:delText xml:space="preserve"> </w:delText>
        </w:r>
        <w:r w:rsidR="00495225" w:rsidDel="0039620A">
          <w:rPr>
            <w:rFonts w:ascii="David" w:hAnsi="David" w:cs="David" w:hint="cs"/>
            <w:sz w:val="32"/>
            <w:szCs w:val="32"/>
            <w:rtl/>
            <w:lang w:val="he-IL"/>
          </w:rPr>
          <w:delText>השקיה</w:delText>
        </w:r>
        <w:r w:rsidDel="0039620A">
          <w:rPr>
            <w:rFonts w:ascii="David" w:hAnsi="David" w:cs="David" w:hint="cs"/>
            <w:sz w:val="32"/>
            <w:szCs w:val="32"/>
            <w:rtl/>
            <w:cs/>
            <w:lang w:val="he-IL"/>
          </w:rPr>
          <w:delText xml:space="preserve"> וחוות שרתים</w:delText>
        </w:r>
        <w:r w:rsidR="00244158" w:rsidDel="0039620A">
          <w:rPr>
            <w:rFonts w:ascii="David" w:hAnsi="David" w:cs="David" w:hint="cs"/>
            <w:sz w:val="32"/>
            <w:szCs w:val="32"/>
            <w:rtl/>
            <w:cs/>
            <w:lang w:val="he-IL"/>
          </w:rPr>
          <w:delText xml:space="preserve">  </w:delText>
        </w:r>
        <w:r w:rsidR="00244158" w:rsidDel="0039620A">
          <w:rPr>
            <w:rFonts w:ascii="David" w:hAnsi="David" w:cs="David" w:hint="cs"/>
            <w:sz w:val="32"/>
            <w:szCs w:val="32"/>
            <w:rtl/>
            <w:lang w:val="he-IL"/>
          </w:rPr>
          <w:delText>ועוד..</w:delText>
        </w:r>
        <w:r w:rsidDel="0039620A">
          <w:rPr>
            <w:rFonts w:ascii="David" w:hAnsi="David" w:cs="David" w:hint="cs"/>
            <w:sz w:val="32"/>
            <w:szCs w:val="32"/>
            <w:rtl/>
            <w:cs/>
            <w:lang w:val="he-IL"/>
          </w:rPr>
          <w:delText xml:space="preserve">. </w:delText>
        </w:r>
      </w:del>
    </w:p>
    <w:p w14:paraId="32904CFC" w14:textId="42BBD9D9" w:rsidR="007141C0" w:rsidRPr="001A5BFD" w:rsidRDefault="007141C0" w:rsidP="001A5BFD">
      <w:pPr>
        <w:pStyle w:val="ListParagraph"/>
        <w:numPr>
          <w:ilvl w:val="0"/>
          <w:numId w:val="12"/>
        </w:numPr>
        <w:spacing w:line="360" w:lineRule="auto"/>
        <w:rPr>
          <w:rFonts w:ascii="David" w:hAnsi="David" w:cs="David"/>
          <w:sz w:val="32"/>
          <w:szCs w:val="32"/>
          <w:rtl/>
          <w:cs/>
          <w:lang w:val="he-IL"/>
        </w:rPr>
      </w:pPr>
    </w:p>
    <w:p w14:paraId="64E61E1C" w14:textId="77777777" w:rsidR="007141C0" w:rsidRPr="00BC5766" w:rsidRDefault="007141C0" w:rsidP="007141C0">
      <w:pPr>
        <w:jc w:val="center"/>
        <w:rPr>
          <w:rFonts w:ascii="David" w:hAnsi="David" w:cs="David"/>
          <w:b/>
          <w:bCs/>
          <w:color w:val="FF0000"/>
          <w:sz w:val="48"/>
          <w:szCs w:val="48"/>
          <w:u w:val="single"/>
        </w:rPr>
      </w:pPr>
      <w:r>
        <w:rPr>
          <w:rFonts w:ascii="David" w:hAnsi="David" w:cs="David" w:hint="cs"/>
          <w:b/>
          <w:bCs/>
          <w:color w:val="FF0000"/>
          <w:sz w:val="48"/>
          <w:szCs w:val="48"/>
          <w:u w:val="single"/>
          <w:rtl/>
          <w:cs/>
          <w:lang w:val="he-IL"/>
        </w:rPr>
        <w:lastRenderedPageBreak/>
        <w:t>אלגוריתמים</w:t>
      </w:r>
    </w:p>
    <w:p w14:paraId="6B1E0BB6" w14:textId="77777777" w:rsidR="007141C0" w:rsidRPr="00BC5766" w:rsidRDefault="007141C0" w:rsidP="007141C0">
      <w:pPr>
        <w:jc w:val="center"/>
        <w:rPr>
          <w:rFonts w:ascii="David" w:hAnsi="David" w:cs="David"/>
          <w:b/>
          <w:bCs/>
          <w:color w:val="FF0000"/>
          <w:sz w:val="32"/>
          <w:szCs w:val="32"/>
          <w:u w:val="single"/>
          <w:rtl/>
          <w:cs/>
        </w:rPr>
      </w:pPr>
    </w:p>
    <w:p w14:paraId="7AB42266" w14:textId="1C98EEB5" w:rsidR="007141C0" w:rsidRPr="00812033" w:rsidRDefault="00E96486" w:rsidP="007141C0">
      <w:pPr>
        <w:bidi/>
        <w:spacing w:line="360" w:lineRule="auto"/>
        <w:rPr>
          <w:rFonts w:asciiTheme="minorBidi" w:hAnsiTheme="minorBidi" w:cs="David"/>
          <w:sz w:val="32"/>
          <w:szCs w:val="32"/>
          <w:rtl/>
        </w:rPr>
      </w:pPr>
      <w:r>
        <w:rPr>
          <w:rFonts w:cs="David"/>
          <w:noProof/>
          <w:sz w:val="36"/>
          <w:szCs w:val="36"/>
          <w:rtl/>
        </w:rPr>
        <w:pict w14:anchorId="7C560787">
          <v:shape id="Text Box 2" o:spid="_x0000_s1027" type="#_x0000_t202" style="position:absolute;left:0;text-align:left;margin-left:-9.5pt;margin-top:82.9pt;width:128.25pt;height:84.75pt;z-index:251660288;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" filled="f" strokecolor="white [3212]">
            <v:textbox style="mso-next-textbox:#Text Box 2">
              <w:txbxContent>
                <w:p w14:paraId="412F1128" w14:textId="77777777" w:rsidR="00E96486" w:rsidRPr="00812033" w:rsidRDefault="00E96486" w:rsidP="00812033">
                  <w:pPr>
                    <w:bidi/>
                    <w:rPr>
                      <w:rFonts w:cs="David"/>
                      <w:sz w:val="32"/>
                      <w:szCs w:val="32"/>
                      <w:rtl/>
                    </w:rPr>
                  </w:pPr>
                  <w:r w:rsidRPr="00812033">
                    <w:rPr>
                      <w:rFonts w:cs="David" w:hint="cs"/>
                      <w:sz w:val="32"/>
                      <w:szCs w:val="32"/>
                      <w:rtl/>
                    </w:rPr>
                    <w:t xml:space="preserve">דיאגרמת </w:t>
                  </w:r>
                  <w:r w:rsidRPr="00812033">
                    <w:rPr>
                      <w:rFonts w:cs="David"/>
                      <w:sz w:val="32"/>
                      <w:szCs w:val="32"/>
                    </w:rPr>
                    <w:t xml:space="preserve">  CPM</w:t>
                  </w:r>
                  <w:r>
                    <w:rPr>
                      <w:rFonts w:cs="David" w:hint="cs"/>
                      <w:sz w:val="32"/>
                      <w:szCs w:val="32"/>
                      <w:rtl/>
                    </w:rPr>
                    <w:t>:</w:t>
                  </w:r>
                  <w:r w:rsidRPr="00812033">
                    <w:rPr>
                      <w:rFonts w:cs="David"/>
                      <w:sz w:val="32"/>
                      <w:szCs w:val="32"/>
                    </w:rPr>
                    <w:t xml:space="preserve"> </w:t>
                  </w:r>
                  <w:r w:rsidRPr="00812033">
                    <w:rPr>
                      <w:rFonts w:cs="David" w:hint="cs"/>
                      <w:sz w:val="32"/>
                      <w:szCs w:val="32"/>
                      <w:rtl/>
                    </w:rPr>
                    <w:t>לחישוב הנתיב הקריטי כולל זמנים משוערים</w:t>
                  </w:r>
                </w:p>
              </w:txbxContent>
            </v:textbox>
            <w10:wrap anchorx="margin"/>
          </v:shape>
        </w:pict>
      </w:r>
      <w:r w:rsidR="007141C0" w:rsidRPr="00812033">
        <w:rPr>
          <w:rFonts w:asciiTheme="minorBidi" w:hAnsiTheme="minorBidi" w:cs="David" w:hint="cs"/>
          <w:sz w:val="32"/>
          <w:szCs w:val="32"/>
          <w:rtl/>
        </w:rPr>
        <w:t xml:space="preserve">1. </w:t>
      </w:r>
      <w:r w:rsidR="007141C0" w:rsidRPr="004F2F27">
        <w:rPr>
          <w:rFonts w:asciiTheme="minorBidi" w:hAnsiTheme="minorBidi" w:cs="David" w:hint="cs"/>
          <w:b/>
          <w:bCs/>
          <w:sz w:val="32"/>
          <w:szCs w:val="32"/>
          <w:u w:val="single"/>
          <w:rtl/>
        </w:rPr>
        <w:t>חישוב</w:t>
      </w:r>
      <w:r w:rsidR="007141C0" w:rsidRPr="004F2F27">
        <w:rPr>
          <w:rFonts w:asciiTheme="minorBidi" w:hAnsiTheme="minorBidi" w:cs="David"/>
          <w:b/>
          <w:bCs/>
          <w:sz w:val="32"/>
          <w:szCs w:val="32"/>
          <w:u w:val="single"/>
          <w:rtl/>
        </w:rPr>
        <w:t xml:space="preserve"> </w:t>
      </w:r>
      <w:r w:rsidR="007141C0" w:rsidRPr="004F2F27">
        <w:rPr>
          <w:rFonts w:asciiTheme="minorBidi" w:hAnsiTheme="minorBidi" w:cs="David" w:hint="cs"/>
          <w:b/>
          <w:bCs/>
          <w:sz w:val="32"/>
          <w:szCs w:val="32"/>
          <w:u w:val="single"/>
          <w:rtl/>
        </w:rPr>
        <w:t>הרכב</w:t>
      </w:r>
      <w:r w:rsidR="007141C0" w:rsidRPr="004F2F27">
        <w:rPr>
          <w:rFonts w:asciiTheme="minorBidi" w:hAnsiTheme="minorBidi" w:cs="David"/>
          <w:b/>
          <w:bCs/>
          <w:sz w:val="32"/>
          <w:szCs w:val="32"/>
          <w:u w:val="single"/>
          <w:rtl/>
        </w:rPr>
        <w:t xml:space="preserve"> </w:t>
      </w:r>
      <w:r w:rsidR="007141C0" w:rsidRPr="004F2F27">
        <w:rPr>
          <w:rFonts w:asciiTheme="minorBidi" w:hAnsiTheme="minorBidi" w:cs="David" w:hint="cs"/>
          <w:b/>
          <w:bCs/>
          <w:sz w:val="32"/>
          <w:szCs w:val="32"/>
          <w:u w:val="single"/>
          <w:rtl/>
        </w:rPr>
        <w:t>צוות</w:t>
      </w:r>
      <w:r w:rsidR="007141C0" w:rsidRPr="004F2F27">
        <w:rPr>
          <w:rFonts w:asciiTheme="minorBidi" w:hAnsiTheme="minorBidi" w:cs="David"/>
          <w:b/>
          <w:bCs/>
          <w:sz w:val="32"/>
          <w:szCs w:val="32"/>
          <w:u w:val="single"/>
          <w:rtl/>
        </w:rPr>
        <w:t xml:space="preserve"> </w:t>
      </w:r>
      <w:r w:rsidR="007141C0" w:rsidRPr="004F2F27">
        <w:rPr>
          <w:rFonts w:asciiTheme="minorBidi" w:hAnsiTheme="minorBidi" w:cs="David" w:hint="cs"/>
          <w:b/>
          <w:bCs/>
          <w:sz w:val="32"/>
          <w:szCs w:val="32"/>
          <w:u w:val="single"/>
          <w:rtl/>
        </w:rPr>
        <w:t>רפואי</w:t>
      </w:r>
      <w:r w:rsidR="007141C0" w:rsidRPr="004F2F27">
        <w:rPr>
          <w:rFonts w:asciiTheme="minorBidi" w:hAnsiTheme="minorBidi" w:cs="David"/>
          <w:b/>
          <w:bCs/>
          <w:sz w:val="32"/>
          <w:szCs w:val="32"/>
          <w:u w:val="single"/>
          <w:rtl/>
        </w:rPr>
        <w:t xml:space="preserve"> </w:t>
      </w:r>
      <w:r w:rsidR="007141C0" w:rsidRPr="004F2F27">
        <w:rPr>
          <w:rFonts w:asciiTheme="minorBidi" w:hAnsiTheme="minorBidi" w:cs="David" w:hint="cs"/>
          <w:b/>
          <w:bCs/>
          <w:sz w:val="32"/>
          <w:szCs w:val="32"/>
          <w:u w:val="single"/>
          <w:rtl/>
        </w:rPr>
        <w:t>אופטימאלי</w:t>
      </w:r>
      <w:r w:rsidR="007141C0" w:rsidRPr="00812033">
        <w:rPr>
          <w:rFonts w:asciiTheme="minorBidi" w:hAnsiTheme="minorBidi" w:cs="David"/>
          <w:sz w:val="32"/>
          <w:szCs w:val="32"/>
          <w:rtl/>
        </w:rPr>
        <w:t xml:space="preserve"> </w:t>
      </w:r>
      <w:r w:rsidR="007141C0" w:rsidRPr="00812033">
        <w:rPr>
          <w:rFonts w:asciiTheme="minorBidi" w:hAnsiTheme="minorBidi" w:cs="David" w:hint="cs"/>
          <w:sz w:val="32"/>
          <w:szCs w:val="32"/>
          <w:rtl/>
        </w:rPr>
        <w:t>לאחזקת</w:t>
      </w:r>
      <w:r w:rsidR="007141C0" w:rsidRPr="00812033">
        <w:rPr>
          <w:rFonts w:asciiTheme="minorBidi" w:hAnsiTheme="minorBidi" w:cs="David"/>
          <w:sz w:val="32"/>
          <w:szCs w:val="32"/>
          <w:rtl/>
        </w:rPr>
        <w:t xml:space="preserve"> </w:t>
      </w:r>
      <w:r w:rsidR="007141C0" w:rsidRPr="00812033">
        <w:rPr>
          <w:rFonts w:asciiTheme="minorBidi" w:hAnsiTheme="minorBidi" w:cs="David" w:hint="cs"/>
          <w:sz w:val="32"/>
          <w:szCs w:val="32"/>
          <w:rtl/>
        </w:rPr>
        <w:t>המערכת</w:t>
      </w:r>
      <w:r w:rsidR="007141C0" w:rsidRPr="00812033">
        <w:rPr>
          <w:rFonts w:asciiTheme="minorBidi" w:hAnsiTheme="minorBidi" w:cs="David"/>
          <w:sz w:val="32"/>
          <w:szCs w:val="32"/>
          <w:rtl/>
        </w:rPr>
        <w:t>.</w:t>
      </w:r>
      <w:r w:rsidR="007141C0" w:rsidRPr="00812033">
        <w:rPr>
          <w:rFonts w:asciiTheme="minorBidi" w:hAnsiTheme="minorBidi" w:cs="David" w:hint="cs"/>
          <w:sz w:val="32"/>
          <w:szCs w:val="32"/>
          <w:rtl/>
        </w:rPr>
        <w:t xml:space="preserve"> לעשות תצפית וסימולציה לשכיחות קריאות לאחיות, להכפיל במשך ממוצע של טיפול, להתחשב בקריאות מקבילות. נשתמש בבניית דיאגראמת </w:t>
      </w:r>
      <w:r w:rsidR="007141C0" w:rsidRPr="00812033">
        <w:rPr>
          <w:rFonts w:asciiTheme="minorBidi" w:hAnsiTheme="minorBidi" w:cs="David"/>
          <w:sz w:val="32"/>
          <w:szCs w:val="32"/>
        </w:rPr>
        <w:t xml:space="preserve"> (CPM) PERT</w:t>
      </w:r>
      <w:r w:rsidR="007141C0" w:rsidRPr="00812033">
        <w:rPr>
          <w:rFonts w:asciiTheme="minorBidi" w:hAnsiTheme="minorBidi" w:cs="David" w:hint="cs"/>
          <w:sz w:val="32"/>
          <w:szCs w:val="32"/>
          <w:rtl/>
        </w:rPr>
        <w:t xml:space="preserve">, לחישוב הנתיב </w:t>
      </w:r>
      <w:commentRangeStart w:id="100"/>
      <w:r w:rsidR="007141C0" w:rsidRPr="00812033">
        <w:rPr>
          <w:rFonts w:asciiTheme="minorBidi" w:hAnsiTheme="minorBidi" w:cs="David" w:hint="cs"/>
          <w:sz w:val="32"/>
          <w:szCs w:val="32"/>
          <w:rtl/>
        </w:rPr>
        <w:t>הקריטי</w:t>
      </w:r>
      <w:commentRangeEnd w:id="100"/>
      <w:r w:rsidR="006F1DE7">
        <w:rPr>
          <w:rStyle w:val="CommentReference"/>
          <w:rtl/>
        </w:rPr>
        <w:commentReference w:id="100"/>
      </w:r>
      <w:r w:rsidR="007141C0" w:rsidRPr="00812033">
        <w:rPr>
          <w:rFonts w:asciiTheme="minorBidi" w:hAnsiTheme="minorBidi" w:cs="David" w:hint="cs"/>
          <w:sz w:val="32"/>
          <w:szCs w:val="32"/>
          <w:rtl/>
        </w:rPr>
        <w:t>.</w:t>
      </w:r>
    </w:p>
    <w:p w14:paraId="6B98A8CD" w14:textId="390554F4" w:rsidR="007141C0" w:rsidDel="006F1DE7" w:rsidRDefault="007141C0" w:rsidP="007141C0">
      <w:pPr>
        <w:bidi/>
        <w:spacing w:line="360" w:lineRule="auto"/>
        <w:rPr>
          <w:del w:id="101" w:author="do" w:date="2017-08-18T10:43:00Z"/>
          <w:rFonts w:asciiTheme="minorBidi" w:hAnsiTheme="minorBidi" w:cs="David"/>
          <w:sz w:val="28"/>
          <w:szCs w:val="28"/>
          <w:rtl/>
        </w:rPr>
      </w:pPr>
    </w:p>
    <w:p w14:paraId="5A90A327" w14:textId="77777777" w:rsidR="007141C0" w:rsidRPr="007141C0" w:rsidRDefault="007141C0" w:rsidP="006F1DE7">
      <w:pPr>
        <w:bidi/>
        <w:spacing w:line="360" w:lineRule="auto"/>
        <w:rPr>
          <w:rFonts w:asciiTheme="minorBidi" w:hAnsiTheme="minorBidi" w:cs="David"/>
          <w:sz w:val="28"/>
          <w:szCs w:val="28"/>
          <w:rtl/>
          <w:cs/>
        </w:rPr>
      </w:pPr>
    </w:p>
    <w:p w14:paraId="79CFF18C" w14:textId="77777777" w:rsidR="007141C0" w:rsidRDefault="00E96486" w:rsidP="007141C0">
      <w:pPr>
        <w:bidi/>
        <w:jc w:val="center"/>
        <w:rPr>
          <w:rFonts w:ascii="David" w:hAnsi="David" w:cs="David"/>
          <w:b/>
          <w:bCs/>
          <w:color w:val="FF0000"/>
          <w:sz w:val="48"/>
          <w:szCs w:val="48"/>
          <w:u w:val="single"/>
          <w:rtl/>
          <w:cs/>
          <w:lang w:val="he-IL"/>
        </w:rPr>
      </w:pPr>
      <w:r>
        <w:rPr>
          <w:rFonts w:cs="David"/>
          <w:noProof/>
          <w:sz w:val="36"/>
          <w:szCs w:val="36"/>
          <w:rtl/>
        </w:rPr>
        <w:pict w14:anchorId="0B6BCEA4">
          <v:shape id="_x0000_s1028" type="#_x0000_t202" style="position:absolute;left:0;text-align:left;margin-left:271.35pt;margin-top:21.3pt;width:83.25pt;height:26.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" filled="f" strokecolor="white [3212]">
            <v:textbox>
              <w:txbxContent>
                <w:p w14:paraId="57825655" w14:textId="77777777" w:rsidR="00E96486" w:rsidRPr="00835FCF" w:rsidRDefault="00E96486" w:rsidP="00812033">
                  <w:pPr>
                    <w:rPr>
                      <w:rFonts w:cs="David"/>
                      <w:sz w:val="28"/>
                      <w:szCs w:val="28"/>
                      <w:rtl/>
                    </w:rPr>
                  </w:pPr>
                  <w:r w:rsidRPr="00835FCF">
                    <w:rPr>
                      <w:rFonts w:cs="David"/>
                      <w:sz w:val="28"/>
                      <w:szCs w:val="28"/>
                    </w:rPr>
                    <w:t xml:space="preserve">T = </w:t>
                  </w:r>
                  <w:r>
                    <w:rPr>
                      <w:rFonts w:cs="David" w:hint="cs"/>
                      <w:sz w:val="28"/>
                      <w:szCs w:val="28"/>
                      <w:rtl/>
                    </w:rPr>
                    <w:t>0.5</w:t>
                  </w:r>
                  <w:r w:rsidRPr="00835FCF">
                    <w:rPr>
                      <w:rFonts w:cs="David"/>
                      <w:sz w:val="28"/>
                      <w:szCs w:val="28"/>
                    </w:rPr>
                    <w:t xml:space="preserve"> min</w:t>
                  </w:r>
                </w:p>
                <w:p w14:paraId="3E36DD09" w14:textId="77777777" w:rsidR="00E96486" w:rsidRPr="00640CF3" w:rsidRDefault="00E96486" w:rsidP="00812033">
                  <w:pPr>
                    <w:rPr>
                      <w:rFonts w:cs="David"/>
                      <w:sz w:val="28"/>
                      <w:szCs w:val="28"/>
                      <w:rtl/>
                    </w:rPr>
                  </w:pPr>
                  <w:r>
                    <w:rPr>
                      <w:rFonts w:cs="David" w:hint="cs"/>
                      <w:sz w:val="28"/>
                      <w:szCs w:val="28"/>
                      <w:rtl/>
                    </w:rPr>
                    <w:t xml:space="preserve">דיאגרמת </w:t>
                  </w:r>
                  <w:r>
                    <w:rPr>
                      <w:rFonts w:cs="David"/>
                      <w:sz w:val="28"/>
                      <w:szCs w:val="28"/>
                    </w:rPr>
                    <w:t xml:space="preserve">  CPM </w:t>
                  </w:r>
                  <w:r>
                    <w:rPr>
                      <w:rFonts w:cs="David" w:hint="cs"/>
                      <w:sz w:val="28"/>
                      <w:szCs w:val="28"/>
                      <w:rtl/>
                    </w:rPr>
                    <w:t>לחישוב הנתיב הקריטי</w:t>
                  </w:r>
                </w:p>
              </w:txbxContent>
            </v:textbox>
          </v:shape>
        </w:pict>
      </w:r>
      <w:r w:rsidR="001E393F">
        <w:rPr>
          <w:rFonts w:asciiTheme="minorBidi" w:hAnsiTheme="minorBidi" w:cs="David"/>
          <w:noProof/>
          <w:sz w:val="28"/>
          <w:szCs w:val="28"/>
          <w:rtl/>
        </w:rPr>
        <w:drawing>
          <wp:anchor distT="0" distB="0" distL="114300" distR="114300" simplePos="0" relativeHeight="251642880" behindDoc="0" locked="0" layoutInCell="1" allowOverlap="1" wp14:anchorId="41E32226" wp14:editId="4CE84CA5">
            <wp:simplePos x="0" y="0"/>
            <wp:positionH relativeFrom="column">
              <wp:posOffset>974082</wp:posOffset>
            </wp:positionH>
            <wp:positionV relativeFrom="paragraph">
              <wp:posOffset>96965</wp:posOffset>
            </wp:positionV>
            <wp:extent cx="5975348" cy="3084074"/>
            <wp:effectExtent l="0" t="0" r="6985" b="2540"/>
            <wp:wrapNone/>
            <wp:docPr id="15" name="Picture 15" descr="C:\Users\Dror\Desktop\C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ror\Desktop\CP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75348" cy="3084074"/>
                    </a:xfrm>
                    <a:prstGeom prst="rect">
                      <a:avLst/>
                    </a:prstGeom>
                    <a:noFill/>
                    <a:ln>
                      <a:noFill/>
                    </a:ln>
                  </pic:spPr>
                </pic:pic>
              </a:graphicData>
            </a:graphic>
          </wp:anchor>
        </w:drawing>
      </w:r>
    </w:p>
    <w:p w14:paraId="397274A8" w14:textId="77777777" w:rsidR="00EF5888" w:rsidRDefault="00EF5888" w:rsidP="00EF5888">
      <w:pPr>
        <w:jc w:val="center"/>
        <w:rPr>
          <w:rFonts w:ascii="David" w:hAnsi="David" w:cs="David"/>
          <w:b/>
          <w:bCs/>
          <w:color w:val="FF0000"/>
          <w:sz w:val="48"/>
          <w:szCs w:val="48"/>
          <w:u w:val="single"/>
          <w:rtl/>
        </w:rPr>
      </w:pPr>
    </w:p>
    <w:p w14:paraId="76F220FA" w14:textId="77777777" w:rsidR="007141C0" w:rsidRDefault="00E96486" w:rsidP="00EF5888">
      <w:pPr>
        <w:jc w:val="center"/>
        <w:rPr>
          <w:rFonts w:ascii="David" w:hAnsi="David" w:cs="David"/>
          <w:b/>
          <w:bCs/>
          <w:color w:val="FF0000"/>
          <w:sz w:val="48"/>
          <w:szCs w:val="48"/>
          <w:u w:val="single"/>
          <w:rtl/>
        </w:rPr>
      </w:pPr>
      <w:r>
        <w:rPr>
          <w:rFonts w:cs="David"/>
          <w:noProof/>
          <w:sz w:val="36"/>
          <w:szCs w:val="36"/>
          <w:rtl/>
        </w:rPr>
        <w:pict w14:anchorId="7BBFD36E">
          <v:shape id="_x0000_s1029" type="#_x0000_t202" style="position:absolute;left:0;text-align:left;margin-left:112.7pt;margin-top:10.85pt;width:83.25pt;height:26.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" filled="f" strokecolor="white [3212]">
            <v:textbox>
              <w:txbxContent>
                <w:p w14:paraId="47BD5335" w14:textId="77777777" w:rsidR="00E96486" w:rsidRPr="00835FCF" w:rsidRDefault="00E96486" w:rsidP="00812033">
                  <w:pPr>
                    <w:rPr>
                      <w:rFonts w:cs="David"/>
                      <w:sz w:val="28"/>
                      <w:szCs w:val="28"/>
                      <w:rtl/>
                    </w:rPr>
                  </w:pPr>
                  <w:r w:rsidRPr="00835FCF">
                    <w:rPr>
                      <w:rFonts w:cs="David"/>
                      <w:sz w:val="28"/>
                      <w:szCs w:val="28"/>
                    </w:rPr>
                    <w:t>T = 1 min</w:t>
                  </w:r>
                </w:p>
                <w:p w14:paraId="452DE9B3" w14:textId="77777777" w:rsidR="00E96486" w:rsidRPr="00640CF3" w:rsidRDefault="00E96486" w:rsidP="00812033">
                  <w:pPr>
                    <w:rPr>
                      <w:rFonts w:cs="David"/>
                      <w:sz w:val="28"/>
                      <w:szCs w:val="28"/>
                      <w:rtl/>
                    </w:rPr>
                  </w:pPr>
                  <w:r>
                    <w:rPr>
                      <w:rFonts w:cs="David" w:hint="cs"/>
                      <w:sz w:val="28"/>
                      <w:szCs w:val="28"/>
                      <w:rtl/>
                    </w:rPr>
                    <w:t xml:space="preserve">דיאגרמת </w:t>
                  </w:r>
                  <w:r>
                    <w:rPr>
                      <w:rFonts w:cs="David"/>
                      <w:sz w:val="28"/>
                      <w:szCs w:val="28"/>
                    </w:rPr>
                    <w:t xml:space="preserve">  CPM </w:t>
                  </w:r>
                  <w:r>
                    <w:rPr>
                      <w:rFonts w:cs="David" w:hint="cs"/>
                      <w:sz w:val="28"/>
                      <w:szCs w:val="28"/>
                      <w:rtl/>
                    </w:rPr>
                    <w:t>לחישוב הנתיב הקריטי</w:t>
                  </w:r>
                </w:p>
              </w:txbxContent>
            </v:textbox>
          </v:shape>
        </w:pict>
      </w:r>
      <w:r>
        <w:rPr>
          <w:rFonts w:cs="David"/>
          <w:noProof/>
          <w:sz w:val="36"/>
          <w:szCs w:val="36"/>
          <w:rtl/>
        </w:rPr>
        <w:pict w14:anchorId="091F0AAA">
          <v:shape id="_x0000_s1030" type="#_x0000_t202" style="position:absolute;left:0;text-align:left;margin-left:413.5pt;margin-top:33.25pt;width:83.25pt;height:26.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" filled="f" strokecolor="white [3212]">
            <v:textbox>
              <w:txbxContent>
                <w:p w14:paraId="6BBD05F6" w14:textId="77777777" w:rsidR="00E96486" w:rsidRPr="00835FCF" w:rsidRDefault="00E96486" w:rsidP="00812033">
                  <w:pPr>
                    <w:rPr>
                      <w:rFonts w:cs="David"/>
                      <w:sz w:val="28"/>
                      <w:szCs w:val="28"/>
                      <w:rtl/>
                    </w:rPr>
                  </w:pPr>
                  <w:r w:rsidRPr="00835FCF">
                    <w:rPr>
                      <w:rFonts w:cs="David"/>
                      <w:sz w:val="28"/>
                      <w:szCs w:val="28"/>
                    </w:rPr>
                    <w:t xml:space="preserve">T = </w:t>
                  </w:r>
                  <w:r>
                    <w:rPr>
                      <w:rFonts w:cs="David" w:hint="cs"/>
                      <w:sz w:val="28"/>
                      <w:szCs w:val="28"/>
                      <w:rtl/>
                    </w:rPr>
                    <w:t>0.5</w:t>
                  </w:r>
                  <w:r w:rsidRPr="00835FCF">
                    <w:rPr>
                      <w:rFonts w:cs="David"/>
                      <w:sz w:val="28"/>
                      <w:szCs w:val="28"/>
                    </w:rPr>
                    <w:t xml:space="preserve"> min</w:t>
                  </w:r>
                </w:p>
                <w:p w14:paraId="4D9A9F5C" w14:textId="77777777" w:rsidR="00E96486" w:rsidRPr="00640CF3" w:rsidRDefault="00E96486" w:rsidP="00812033">
                  <w:pPr>
                    <w:rPr>
                      <w:rFonts w:cs="David"/>
                      <w:sz w:val="28"/>
                      <w:szCs w:val="28"/>
                      <w:rtl/>
                    </w:rPr>
                  </w:pPr>
                  <w:r>
                    <w:rPr>
                      <w:rFonts w:cs="David" w:hint="cs"/>
                      <w:sz w:val="28"/>
                      <w:szCs w:val="28"/>
                      <w:rtl/>
                    </w:rPr>
                    <w:t xml:space="preserve">דיאגרמת </w:t>
                  </w:r>
                  <w:r>
                    <w:rPr>
                      <w:rFonts w:cs="David"/>
                      <w:sz w:val="28"/>
                      <w:szCs w:val="28"/>
                    </w:rPr>
                    <w:t xml:space="preserve">  CPM </w:t>
                  </w:r>
                  <w:r>
                    <w:rPr>
                      <w:rFonts w:cs="David" w:hint="cs"/>
                      <w:sz w:val="28"/>
                      <w:szCs w:val="28"/>
                      <w:rtl/>
                    </w:rPr>
                    <w:t>לחישוב הנתיב הקריטי</w:t>
                  </w:r>
                </w:p>
              </w:txbxContent>
            </v:textbox>
          </v:shape>
        </w:pict>
      </w:r>
    </w:p>
    <w:p w14:paraId="41E80FC1" w14:textId="77777777" w:rsidR="007141C0" w:rsidRDefault="007141C0" w:rsidP="00EF5888">
      <w:pPr>
        <w:jc w:val="center"/>
        <w:rPr>
          <w:rFonts w:ascii="David" w:hAnsi="David" w:cs="David"/>
          <w:b/>
          <w:bCs/>
          <w:color w:val="FF0000"/>
          <w:sz w:val="48"/>
          <w:szCs w:val="48"/>
          <w:u w:val="single"/>
          <w:rtl/>
        </w:rPr>
      </w:pPr>
    </w:p>
    <w:p w14:paraId="7EB13F8B" w14:textId="77777777" w:rsidR="007141C0" w:rsidRDefault="007141C0" w:rsidP="00EF5888">
      <w:pPr>
        <w:jc w:val="center"/>
        <w:rPr>
          <w:rFonts w:ascii="David" w:hAnsi="David" w:cs="David"/>
          <w:b/>
          <w:bCs/>
          <w:color w:val="FF0000"/>
          <w:sz w:val="48"/>
          <w:szCs w:val="48"/>
          <w:u w:val="single"/>
          <w:rtl/>
        </w:rPr>
      </w:pPr>
    </w:p>
    <w:p w14:paraId="70DFAEEE" w14:textId="77777777" w:rsidR="007141C0" w:rsidRDefault="00E96486" w:rsidP="00EF5888">
      <w:pPr>
        <w:jc w:val="center"/>
        <w:rPr>
          <w:rFonts w:ascii="David" w:hAnsi="David" w:cs="David"/>
          <w:b/>
          <w:bCs/>
          <w:color w:val="FF0000"/>
          <w:sz w:val="48"/>
          <w:szCs w:val="48"/>
          <w:u w:val="single"/>
          <w:rtl/>
        </w:rPr>
      </w:pPr>
      <w:r>
        <w:rPr>
          <w:rFonts w:cs="David"/>
          <w:noProof/>
          <w:sz w:val="36"/>
          <w:szCs w:val="36"/>
          <w:rtl/>
        </w:rPr>
        <w:pict w14:anchorId="06E8DE39">
          <v:shape id="_x0000_s1031" type="#_x0000_t202" style="position:absolute;left:0;text-align:left;margin-left:134.6pt;margin-top:18.7pt;width:83.25pt;height:2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" filled="f" strokecolor="white [3212]">
            <v:textbox>
              <w:txbxContent>
                <w:p w14:paraId="1E416FB4" w14:textId="77777777" w:rsidR="00E96486" w:rsidRPr="00835FCF" w:rsidRDefault="00E96486" w:rsidP="00812033">
                  <w:pPr>
                    <w:rPr>
                      <w:rFonts w:cs="David"/>
                      <w:sz w:val="28"/>
                      <w:szCs w:val="28"/>
                      <w:rtl/>
                    </w:rPr>
                  </w:pPr>
                  <w:r w:rsidRPr="00835FCF">
                    <w:rPr>
                      <w:rFonts w:cs="David"/>
                      <w:sz w:val="28"/>
                      <w:szCs w:val="28"/>
                    </w:rPr>
                    <w:t xml:space="preserve">T = </w:t>
                  </w:r>
                  <w:r>
                    <w:rPr>
                      <w:rFonts w:cs="David" w:hint="cs"/>
                      <w:sz w:val="28"/>
                      <w:szCs w:val="28"/>
                      <w:rtl/>
                    </w:rPr>
                    <w:t>3</w:t>
                  </w:r>
                  <w:r w:rsidRPr="00835FCF">
                    <w:rPr>
                      <w:rFonts w:cs="David"/>
                      <w:sz w:val="28"/>
                      <w:szCs w:val="28"/>
                    </w:rPr>
                    <w:t xml:space="preserve"> min</w:t>
                  </w:r>
                </w:p>
                <w:p w14:paraId="4F671B4A" w14:textId="77777777" w:rsidR="00E96486" w:rsidRPr="00640CF3" w:rsidRDefault="00E96486" w:rsidP="00812033">
                  <w:pPr>
                    <w:rPr>
                      <w:rFonts w:cs="David"/>
                      <w:sz w:val="28"/>
                      <w:szCs w:val="28"/>
                      <w:rtl/>
                    </w:rPr>
                  </w:pPr>
                  <w:r>
                    <w:rPr>
                      <w:rFonts w:cs="David" w:hint="cs"/>
                      <w:sz w:val="28"/>
                      <w:szCs w:val="28"/>
                      <w:rtl/>
                    </w:rPr>
                    <w:t xml:space="preserve">דיאגרמת </w:t>
                  </w:r>
                  <w:r>
                    <w:rPr>
                      <w:rFonts w:cs="David"/>
                      <w:sz w:val="28"/>
                      <w:szCs w:val="28"/>
                    </w:rPr>
                    <w:t xml:space="preserve">  CPM </w:t>
                  </w:r>
                  <w:r>
                    <w:rPr>
                      <w:rFonts w:cs="David" w:hint="cs"/>
                      <w:sz w:val="28"/>
                      <w:szCs w:val="28"/>
                      <w:rtl/>
                    </w:rPr>
                    <w:t>לחישוב הנתיב הקריטי</w:t>
                  </w:r>
                </w:p>
              </w:txbxContent>
            </v:textbox>
          </v:shape>
        </w:pict>
      </w:r>
    </w:p>
    <w:p w14:paraId="5046CEFB" w14:textId="77777777" w:rsidR="00AD04B4" w:rsidRDefault="00E96486" w:rsidP="00EF5888">
      <w:pPr>
        <w:jc w:val="center"/>
        <w:rPr>
          <w:rFonts w:ascii="David" w:hAnsi="David" w:cs="David"/>
          <w:b/>
          <w:bCs/>
          <w:color w:val="FF0000"/>
          <w:sz w:val="48"/>
          <w:szCs w:val="48"/>
          <w:u w:val="single"/>
          <w:rtl/>
        </w:rPr>
      </w:pPr>
      <w:r>
        <w:rPr>
          <w:rFonts w:cs="David"/>
          <w:noProof/>
          <w:sz w:val="36"/>
          <w:szCs w:val="36"/>
          <w:rtl/>
        </w:rPr>
        <w:pict w14:anchorId="2EA1E89B">
          <v:shape id="_x0000_s1032" type="#_x0000_t202" style="position:absolute;left:0;text-align:left;margin-left:313.35pt;margin-top:2.2pt;width:83.25pt;height:26.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" filled="f" strokecolor="white [3212]">
            <v:textbox>
              <w:txbxContent>
                <w:p w14:paraId="1DE7BC2A" w14:textId="77777777" w:rsidR="00E96486" w:rsidRPr="00835FCF" w:rsidRDefault="00E96486" w:rsidP="00812033">
                  <w:pPr>
                    <w:rPr>
                      <w:rFonts w:cs="David"/>
                      <w:sz w:val="28"/>
                      <w:szCs w:val="28"/>
                      <w:rtl/>
                    </w:rPr>
                  </w:pPr>
                  <w:r w:rsidRPr="00835FCF">
                    <w:rPr>
                      <w:rFonts w:cs="David"/>
                      <w:sz w:val="28"/>
                      <w:szCs w:val="28"/>
                    </w:rPr>
                    <w:t>T = 1 min</w:t>
                  </w:r>
                </w:p>
                <w:p w14:paraId="5E2A5526" w14:textId="77777777" w:rsidR="00E96486" w:rsidRPr="00640CF3" w:rsidRDefault="00E96486" w:rsidP="00812033">
                  <w:pPr>
                    <w:rPr>
                      <w:rFonts w:cs="David"/>
                      <w:sz w:val="28"/>
                      <w:szCs w:val="28"/>
                      <w:rtl/>
                    </w:rPr>
                  </w:pPr>
                  <w:r>
                    <w:rPr>
                      <w:rFonts w:cs="David" w:hint="cs"/>
                      <w:sz w:val="28"/>
                      <w:szCs w:val="28"/>
                      <w:rtl/>
                    </w:rPr>
                    <w:t xml:space="preserve">דיאגרמת </w:t>
                  </w:r>
                  <w:r>
                    <w:rPr>
                      <w:rFonts w:cs="David"/>
                      <w:sz w:val="28"/>
                      <w:szCs w:val="28"/>
                    </w:rPr>
                    <w:t xml:space="preserve">  CPM </w:t>
                  </w:r>
                  <w:r>
                    <w:rPr>
                      <w:rFonts w:cs="David" w:hint="cs"/>
                      <w:sz w:val="28"/>
                      <w:szCs w:val="28"/>
                      <w:rtl/>
                    </w:rPr>
                    <w:t>לחישוב הנתיב הקריטי</w:t>
                  </w:r>
                </w:p>
              </w:txbxContent>
            </v:textbox>
          </v:shape>
        </w:pict>
      </w:r>
    </w:p>
    <w:p w14:paraId="7947B605" w14:textId="369EED32" w:rsidR="001E393F" w:rsidRDefault="001E393F" w:rsidP="001A5BFD">
      <w:pPr>
        <w:rPr>
          <w:rFonts w:ascii="David" w:hAnsi="David" w:cs="David"/>
          <w:b/>
          <w:bCs/>
          <w:color w:val="FF0000"/>
          <w:sz w:val="48"/>
          <w:szCs w:val="48"/>
          <w:u w:val="single"/>
          <w:rtl/>
        </w:rPr>
      </w:pPr>
    </w:p>
    <w:p w14:paraId="4F1EE8F5" w14:textId="261BBE05" w:rsidR="00AD04B4" w:rsidRDefault="00AD04B4" w:rsidP="00EF5888">
      <w:pPr>
        <w:jc w:val="center"/>
        <w:rPr>
          <w:rFonts w:ascii="David" w:hAnsi="David" w:cs="David"/>
          <w:b/>
          <w:bCs/>
          <w:color w:val="FF0000"/>
          <w:sz w:val="48"/>
          <w:szCs w:val="48"/>
          <w:u w:val="single"/>
        </w:rPr>
      </w:pPr>
    </w:p>
    <w:p w14:paraId="11557F97" w14:textId="77777777" w:rsidR="001A5BFD" w:rsidRPr="00BC5766" w:rsidRDefault="001A5BFD" w:rsidP="00EF5888">
      <w:pPr>
        <w:jc w:val="center"/>
        <w:rPr>
          <w:rFonts w:ascii="David" w:hAnsi="David" w:cs="David"/>
          <w:b/>
          <w:bCs/>
          <w:color w:val="FF0000"/>
          <w:sz w:val="48"/>
          <w:szCs w:val="48"/>
          <w:u w:val="single"/>
          <w:rtl/>
        </w:rPr>
      </w:pPr>
    </w:p>
    <w:p w14:paraId="6FDBE4AE" w14:textId="77777777" w:rsidR="00812033" w:rsidRDefault="00812033" w:rsidP="00812033">
      <w:pPr>
        <w:bidi/>
        <w:ind w:left="425"/>
        <w:rPr>
          <w:rFonts w:asciiTheme="minorBidi" w:hAnsiTheme="minorBidi" w:cs="David"/>
          <w:sz w:val="32"/>
          <w:szCs w:val="32"/>
          <w:rtl/>
        </w:rPr>
      </w:pPr>
      <w:r w:rsidRPr="0089265A">
        <w:rPr>
          <w:rFonts w:ascii="David" w:hAnsi="David" w:cs="David" w:hint="cs"/>
          <w:sz w:val="32"/>
          <w:szCs w:val="32"/>
          <w:rtl/>
        </w:rPr>
        <w:t xml:space="preserve">2. </w:t>
      </w:r>
      <w:r w:rsidRPr="004F2F27">
        <w:rPr>
          <w:rFonts w:asciiTheme="minorBidi" w:hAnsiTheme="minorBidi" w:cs="David" w:hint="cs"/>
          <w:b/>
          <w:bCs/>
          <w:sz w:val="32"/>
          <w:szCs w:val="32"/>
          <w:u w:val="single"/>
          <w:rtl/>
        </w:rPr>
        <w:t>הכנסת</w:t>
      </w:r>
      <w:r w:rsidRPr="004F2F27">
        <w:rPr>
          <w:rFonts w:asciiTheme="minorBidi" w:hAnsiTheme="minorBidi" w:cs="David"/>
          <w:b/>
          <w:bCs/>
          <w:sz w:val="32"/>
          <w:szCs w:val="32"/>
          <w:u w:val="single"/>
          <w:rtl/>
        </w:rPr>
        <w:t xml:space="preserve"> </w:t>
      </w:r>
      <w:r w:rsidRPr="004F2F27">
        <w:rPr>
          <w:rFonts w:asciiTheme="minorBidi" w:hAnsiTheme="minorBidi" w:cs="David" w:hint="cs"/>
          <w:b/>
          <w:bCs/>
          <w:sz w:val="32"/>
          <w:szCs w:val="32"/>
          <w:u w:val="single"/>
          <w:rtl/>
        </w:rPr>
        <w:t>נתונים</w:t>
      </w:r>
      <w:r w:rsidRPr="004F2F27">
        <w:rPr>
          <w:rFonts w:asciiTheme="minorBidi" w:hAnsiTheme="minorBidi" w:cs="David"/>
          <w:b/>
          <w:bCs/>
          <w:sz w:val="32"/>
          <w:szCs w:val="32"/>
          <w:u w:val="single"/>
          <w:rtl/>
        </w:rPr>
        <w:t xml:space="preserve"> </w:t>
      </w:r>
      <w:r w:rsidRPr="004F2F27">
        <w:rPr>
          <w:rFonts w:asciiTheme="minorBidi" w:hAnsiTheme="minorBidi" w:cs="David" w:hint="cs"/>
          <w:b/>
          <w:bCs/>
          <w:sz w:val="32"/>
          <w:szCs w:val="32"/>
          <w:u w:val="single"/>
          <w:rtl/>
        </w:rPr>
        <w:t>אופטימאלית</w:t>
      </w:r>
      <w:r w:rsidRPr="0089265A">
        <w:rPr>
          <w:rFonts w:asciiTheme="minorBidi" w:hAnsiTheme="minorBidi" w:cs="David" w:hint="cs"/>
          <w:sz w:val="32"/>
          <w:szCs w:val="32"/>
          <w:rtl/>
        </w:rPr>
        <w:t xml:space="preserve"> למסד</w:t>
      </w:r>
      <w:r w:rsidRPr="0089265A">
        <w:rPr>
          <w:rFonts w:asciiTheme="minorBidi" w:hAnsiTheme="minorBidi" w:cs="David"/>
          <w:sz w:val="32"/>
          <w:szCs w:val="32"/>
          <w:rtl/>
        </w:rPr>
        <w:t xml:space="preserve"> </w:t>
      </w:r>
      <w:r w:rsidRPr="0089265A">
        <w:rPr>
          <w:rFonts w:asciiTheme="minorBidi" w:hAnsiTheme="minorBidi" w:cs="David" w:hint="cs"/>
          <w:sz w:val="32"/>
          <w:szCs w:val="32"/>
          <w:rtl/>
        </w:rPr>
        <w:t>הנתונים כלומר, למנוע כניסת נתונים מיותרים, ומצד שני למנוע התעלמות מנתונים חשובים</w:t>
      </w:r>
      <w:r w:rsidRPr="0089265A">
        <w:rPr>
          <w:rFonts w:asciiTheme="minorBidi" w:hAnsiTheme="minorBidi" w:cs="David"/>
          <w:sz w:val="32"/>
          <w:szCs w:val="32"/>
          <w:rtl/>
        </w:rPr>
        <w:t>.</w:t>
      </w:r>
    </w:p>
    <w:p w14:paraId="61E0D3B5" w14:textId="77777777" w:rsidR="00AD04B4" w:rsidRDefault="00AD04B4" w:rsidP="00AD04B4">
      <w:pPr>
        <w:bidi/>
        <w:ind w:left="425"/>
        <w:rPr>
          <w:rFonts w:asciiTheme="minorBidi" w:hAnsiTheme="minorBidi" w:cs="David"/>
          <w:sz w:val="32"/>
          <w:szCs w:val="32"/>
          <w:rtl/>
        </w:rPr>
      </w:pPr>
    </w:p>
    <w:p w14:paraId="0926A132" w14:textId="1C1EF58B" w:rsidR="00AD04B4" w:rsidRDefault="00AD04B4" w:rsidP="00AD04B4">
      <w:pPr>
        <w:bidi/>
        <w:ind w:left="425"/>
        <w:rPr>
          <w:rFonts w:asciiTheme="minorBidi" w:hAnsiTheme="minorBidi" w:cs="David"/>
          <w:sz w:val="32"/>
          <w:szCs w:val="32"/>
          <w:rtl/>
        </w:rPr>
      </w:pPr>
    </w:p>
    <w:p w14:paraId="2A02B7DC" w14:textId="24633614" w:rsidR="00AD04B4" w:rsidRDefault="00AD04B4" w:rsidP="00AD04B4">
      <w:pPr>
        <w:bidi/>
        <w:ind w:left="425"/>
        <w:rPr>
          <w:rFonts w:asciiTheme="minorBidi" w:hAnsiTheme="minorBidi" w:cs="David"/>
          <w:sz w:val="32"/>
          <w:szCs w:val="32"/>
          <w:rtl/>
        </w:rPr>
      </w:pPr>
    </w:p>
    <w:p w14:paraId="45542B58" w14:textId="3C5462C2" w:rsidR="00AD04B4" w:rsidRDefault="00AD04B4" w:rsidP="00AD04B4">
      <w:pPr>
        <w:bidi/>
        <w:ind w:left="425"/>
        <w:rPr>
          <w:rFonts w:asciiTheme="minorBidi" w:hAnsiTheme="minorBidi" w:cs="David"/>
          <w:sz w:val="32"/>
          <w:szCs w:val="32"/>
          <w:rtl/>
        </w:rPr>
      </w:pPr>
    </w:p>
    <w:p w14:paraId="490FA031" w14:textId="39B54612" w:rsidR="00AD04B4" w:rsidRDefault="00AD04B4" w:rsidP="00AD04B4">
      <w:pPr>
        <w:bidi/>
        <w:ind w:left="425"/>
        <w:rPr>
          <w:rFonts w:asciiTheme="minorBidi" w:hAnsiTheme="minorBidi" w:cs="David"/>
          <w:sz w:val="32"/>
          <w:szCs w:val="32"/>
          <w:rtl/>
        </w:rPr>
      </w:pPr>
    </w:p>
    <w:p w14:paraId="77814DBE" w14:textId="09C76E70" w:rsidR="00AD04B4" w:rsidRDefault="00AD04B4" w:rsidP="00AD04B4">
      <w:pPr>
        <w:bidi/>
        <w:ind w:left="425"/>
        <w:rPr>
          <w:rFonts w:asciiTheme="minorBidi" w:hAnsiTheme="minorBidi" w:cs="David"/>
          <w:sz w:val="32"/>
          <w:szCs w:val="32"/>
          <w:rtl/>
        </w:rPr>
      </w:pPr>
    </w:p>
    <w:p w14:paraId="369058FA" w14:textId="3A6B169A" w:rsidR="00AD04B4" w:rsidRPr="0089265A" w:rsidRDefault="001A5BFD" w:rsidP="00AD04B4">
      <w:pPr>
        <w:bidi/>
        <w:ind w:left="425"/>
        <w:rPr>
          <w:rFonts w:asciiTheme="minorBidi" w:hAnsiTheme="minorBidi" w:cs="David"/>
          <w:sz w:val="32"/>
          <w:szCs w:val="32"/>
        </w:rPr>
      </w:pPr>
      <w:r>
        <w:rPr>
          <w:rFonts w:asciiTheme="minorBidi" w:hAnsiTheme="minorBidi" w:cs="David"/>
          <w:noProof/>
          <w:sz w:val="28"/>
          <w:szCs w:val="28"/>
          <w:rtl/>
        </w:rPr>
        <w:lastRenderedPageBreak/>
        <w:drawing>
          <wp:anchor distT="0" distB="0" distL="114300" distR="114300" simplePos="0" relativeHeight="251639808" behindDoc="0" locked="0" layoutInCell="1" allowOverlap="1" wp14:anchorId="1465491E" wp14:editId="06D1255F">
            <wp:simplePos x="0" y="0"/>
            <wp:positionH relativeFrom="margin">
              <wp:posOffset>266700</wp:posOffset>
            </wp:positionH>
            <wp:positionV relativeFrom="paragraph">
              <wp:posOffset>0</wp:posOffset>
            </wp:positionV>
            <wp:extent cx="6158230" cy="3466770"/>
            <wp:effectExtent l="0" t="0" r="0" b="0"/>
            <wp:wrapNone/>
            <wp:docPr id="17" name="Picture 17" descr="C:\Users\Dror\Desktop\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ror\Desktop\db.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66803" cy="347159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B23879" w14:textId="6841ABDC" w:rsidR="00812033" w:rsidRPr="00812033" w:rsidRDefault="00812033" w:rsidP="00812033">
      <w:pPr>
        <w:jc w:val="right"/>
        <w:rPr>
          <w:rFonts w:ascii="David" w:hAnsi="David" w:cs="David"/>
          <w:sz w:val="48"/>
          <w:szCs w:val="48"/>
          <w:rtl/>
          <w:cs/>
        </w:rPr>
      </w:pPr>
    </w:p>
    <w:p w14:paraId="022D6901" w14:textId="77777777" w:rsidR="00CB20BF" w:rsidRPr="00220EEA" w:rsidRDefault="00CB20BF" w:rsidP="00CB20BF">
      <w:pPr>
        <w:bidi/>
        <w:rPr>
          <w:rFonts w:asciiTheme="minorBidi" w:hAnsiTheme="minorBidi"/>
          <w:sz w:val="24"/>
          <w:szCs w:val="24"/>
          <w:rtl/>
        </w:rPr>
      </w:pPr>
    </w:p>
    <w:p w14:paraId="2322062F" w14:textId="77777777" w:rsidR="00CB20BF" w:rsidRPr="00352A40" w:rsidRDefault="00CB20BF" w:rsidP="00CB20BF">
      <w:pPr>
        <w:bidi/>
        <w:jc w:val="center"/>
        <w:rPr>
          <w:rFonts w:ascii="David" w:eastAsia="Times New Roman" w:hAnsi="David" w:cs="David"/>
          <w:b/>
          <w:bCs/>
          <w:color w:val="FF0000"/>
          <w:sz w:val="48"/>
          <w:szCs w:val="48"/>
          <w:u w:val="single"/>
          <w:rtl/>
          <w:lang w:val="he-IL"/>
        </w:rPr>
      </w:pPr>
    </w:p>
    <w:p w14:paraId="6B54031A" w14:textId="77777777" w:rsidR="0089265A" w:rsidRDefault="0089265A" w:rsidP="00CB20BF">
      <w:pPr>
        <w:bidi/>
        <w:rPr>
          <w:rtl/>
        </w:rPr>
      </w:pPr>
    </w:p>
    <w:p w14:paraId="1107FEF9" w14:textId="77777777" w:rsidR="0089265A" w:rsidRDefault="0089265A" w:rsidP="0089265A">
      <w:pPr>
        <w:bidi/>
        <w:rPr>
          <w:rtl/>
        </w:rPr>
      </w:pPr>
    </w:p>
    <w:p w14:paraId="7ACD5A1D" w14:textId="77777777" w:rsidR="0089265A" w:rsidRDefault="0089265A" w:rsidP="0089265A">
      <w:pPr>
        <w:bidi/>
        <w:rPr>
          <w:rtl/>
        </w:rPr>
      </w:pPr>
    </w:p>
    <w:p w14:paraId="33070B90" w14:textId="77777777" w:rsidR="00CB20BF" w:rsidRDefault="00E96486" w:rsidP="0089265A">
      <w:pPr>
        <w:bidi/>
        <w:rPr>
          <w:rtl/>
        </w:rPr>
      </w:pPr>
      <w:r>
        <w:rPr>
          <w:rFonts w:cs="David"/>
          <w:noProof/>
          <w:sz w:val="36"/>
          <w:szCs w:val="36"/>
          <w:rtl/>
        </w:rPr>
        <w:pict w14:anchorId="42EEE47B">
          <v:shape id="_x0000_s1033" type="#_x0000_t202" style="position:absolute;left:0;text-align:left;margin-left:388.3pt;margin-top:5.2pt;width:120.75pt;height:6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" filled="f" strokecolor="white [3212]">
            <v:textbox>
              <w:txbxContent>
                <w:p w14:paraId="4CB58549" w14:textId="77777777" w:rsidR="00E96486" w:rsidRPr="0089265A" w:rsidRDefault="00E96486" w:rsidP="0089265A">
                  <w:pPr>
                    <w:bidi/>
                    <w:rPr>
                      <w:rFonts w:cs="David"/>
                      <w:sz w:val="32"/>
                      <w:szCs w:val="32"/>
                    </w:rPr>
                  </w:pPr>
                  <w:r w:rsidRPr="0089265A">
                    <w:rPr>
                      <w:rFonts w:cs="David" w:hint="cs"/>
                      <w:sz w:val="32"/>
                      <w:szCs w:val="32"/>
                      <w:rtl/>
                    </w:rPr>
                    <w:t xml:space="preserve">תרשים זרימה של הכנסת הנתונים למסד הנתונים </w:t>
                  </w:r>
                </w:p>
              </w:txbxContent>
            </v:textbox>
          </v:shape>
        </w:pict>
      </w:r>
    </w:p>
    <w:p w14:paraId="30536510" w14:textId="77777777" w:rsidR="0089265A" w:rsidRDefault="0089265A" w:rsidP="0089265A">
      <w:pPr>
        <w:bidi/>
        <w:rPr>
          <w:rtl/>
        </w:rPr>
      </w:pPr>
    </w:p>
    <w:p w14:paraId="0A58D0D0" w14:textId="77777777" w:rsidR="0089265A" w:rsidRDefault="0089265A" w:rsidP="0089265A">
      <w:pPr>
        <w:bidi/>
        <w:rPr>
          <w:rtl/>
        </w:rPr>
      </w:pPr>
    </w:p>
    <w:p w14:paraId="0C4F5F4F" w14:textId="1DC72AC3" w:rsidR="0089265A" w:rsidRDefault="0089265A" w:rsidP="0089265A">
      <w:pPr>
        <w:bidi/>
      </w:pPr>
    </w:p>
    <w:p w14:paraId="7CC046BD" w14:textId="77777777" w:rsidR="00937347" w:rsidRDefault="00937347" w:rsidP="00937347">
      <w:pPr>
        <w:bidi/>
        <w:rPr>
          <w:rtl/>
        </w:rPr>
      </w:pPr>
    </w:p>
    <w:p w14:paraId="0BED0DF1" w14:textId="7308EB1F" w:rsidR="00937347" w:rsidRDefault="00937347" w:rsidP="00937347">
      <w:pPr>
        <w:bidi/>
        <w:rPr>
          <w:b/>
          <w:bCs/>
          <w:sz w:val="24"/>
          <w:szCs w:val="24"/>
          <w:u w:val="single"/>
        </w:rPr>
      </w:pPr>
      <w:r w:rsidRPr="00AF1E22">
        <w:rPr>
          <w:rFonts w:hint="cs"/>
          <w:b/>
          <w:bCs/>
          <w:sz w:val="24"/>
          <w:szCs w:val="24"/>
          <w:u w:val="single"/>
          <w:rtl/>
        </w:rPr>
        <w:t>דוגמא לקוד</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8614"/>
      </w:tblGrid>
      <w:tr w:rsidR="00937347" w:rsidRPr="00937347" w14:paraId="2B9176CB" w14:textId="77777777" w:rsidTr="00937347">
        <w:trPr>
          <w:gridAfter w:val="1"/>
        </w:trPr>
        <w:tc>
          <w:tcPr>
            <w:tcW w:w="0" w:type="auto"/>
            <w:shd w:val="clear" w:color="auto" w:fill="FFFFFF"/>
            <w:tcMar>
              <w:top w:w="0" w:type="dxa"/>
              <w:left w:w="150" w:type="dxa"/>
              <w:bottom w:w="0" w:type="dxa"/>
              <w:right w:w="150" w:type="dxa"/>
            </w:tcMar>
            <w:hideMark/>
          </w:tcPr>
          <w:p w14:paraId="612D8D45" w14:textId="5BD664AB" w:rsidR="00937347" w:rsidRPr="00937347" w:rsidRDefault="00937347" w:rsidP="00937347">
            <w:pPr>
              <w:spacing w:after="0" w:line="300" w:lineRule="atLeast"/>
              <w:rPr>
                <w:rFonts w:ascii="Consolas" w:eastAsia="Times New Roman" w:hAnsi="Consolas" w:cs="Segoe UI"/>
                <w:color w:val="24292E"/>
                <w:sz w:val="18"/>
                <w:szCs w:val="18"/>
                <w:lang w:val="x-none" w:eastAsia="x-none"/>
              </w:rPr>
            </w:pPr>
            <w:r>
              <w:rPr>
                <w:rFonts w:ascii="Consolas" w:eastAsia="Times New Roman" w:hAnsi="Consolas" w:cs="Segoe UI"/>
                <w:color w:val="24292E"/>
                <w:sz w:val="18"/>
                <w:szCs w:val="18"/>
                <w:lang w:val="x-none" w:eastAsia="x-none"/>
              </w:rPr>
              <w:t xml:space="preserve">  </w:t>
            </w:r>
          </w:p>
        </w:tc>
      </w:tr>
      <w:tr w:rsidR="00937347" w:rsidRPr="00937347" w14:paraId="2C3F7002" w14:textId="77777777" w:rsidTr="00937347">
        <w:tc>
          <w:tcPr>
            <w:tcW w:w="750" w:type="dxa"/>
            <w:shd w:val="clear" w:color="auto" w:fill="FFFFFF"/>
            <w:noWrap/>
            <w:tcMar>
              <w:top w:w="0" w:type="dxa"/>
              <w:left w:w="150" w:type="dxa"/>
              <w:bottom w:w="0" w:type="dxa"/>
              <w:right w:w="150" w:type="dxa"/>
            </w:tcMar>
            <w:hideMark/>
          </w:tcPr>
          <w:p w14:paraId="068724B6" w14:textId="77777777" w:rsidR="00937347" w:rsidRPr="00937347" w:rsidRDefault="00937347" w:rsidP="00937347">
            <w:pPr>
              <w:spacing w:after="0" w:line="300" w:lineRule="atLeast"/>
              <w:rPr>
                <w:rFonts w:ascii="Consolas" w:eastAsia="Times New Roman" w:hAnsi="Consolas" w:cs="Segoe UI"/>
                <w:color w:val="24292E"/>
                <w:sz w:val="18"/>
                <w:szCs w:val="18"/>
                <w:lang w:val="x-none" w:eastAsia="x-none"/>
              </w:rPr>
            </w:pPr>
          </w:p>
        </w:tc>
        <w:tc>
          <w:tcPr>
            <w:tcW w:w="0" w:type="auto"/>
            <w:shd w:val="clear" w:color="auto" w:fill="FFFFFF"/>
            <w:tcMar>
              <w:top w:w="0" w:type="dxa"/>
              <w:left w:w="150" w:type="dxa"/>
              <w:bottom w:w="0" w:type="dxa"/>
              <w:right w:w="150" w:type="dxa"/>
            </w:tcMar>
            <w:hideMark/>
          </w:tcPr>
          <w:p w14:paraId="0998213A" w14:textId="77777777" w:rsidR="00937347" w:rsidRPr="00937347" w:rsidRDefault="00937347" w:rsidP="00937347">
            <w:pPr>
              <w:spacing w:after="0" w:line="300" w:lineRule="atLeast"/>
              <w:rPr>
                <w:rFonts w:ascii="Consolas" w:eastAsia="Times New Roman" w:hAnsi="Consolas" w:cs="Segoe UI"/>
                <w:color w:val="24292E"/>
                <w:sz w:val="18"/>
                <w:szCs w:val="18"/>
                <w:lang w:val="x-none" w:eastAsia="x-none"/>
              </w:rPr>
            </w:pPr>
            <w:r w:rsidRPr="00937347">
              <w:rPr>
                <w:rFonts w:ascii="Consolas" w:eastAsia="Times New Roman" w:hAnsi="Consolas" w:cs="Segoe UI"/>
                <w:color w:val="24292E"/>
                <w:sz w:val="18"/>
                <w:szCs w:val="18"/>
                <w:lang w:val="x-none" w:eastAsia="x-none"/>
              </w:rPr>
              <w:t xml:space="preserve">       h,t </w:t>
            </w:r>
            <w:r w:rsidRPr="00937347">
              <w:rPr>
                <w:rFonts w:ascii="Consolas" w:eastAsia="Times New Roman" w:hAnsi="Consolas" w:cs="Segoe UI"/>
                <w:color w:val="D73A49"/>
                <w:sz w:val="18"/>
                <w:szCs w:val="18"/>
                <w:lang w:val="x-none" w:eastAsia="x-none"/>
              </w:rPr>
              <w:t>=</w:t>
            </w:r>
            <w:r w:rsidRPr="00937347">
              <w:rPr>
                <w:rFonts w:ascii="Consolas" w:eastAsia="Times New Roman" w:hAnsi="Consolas" w:cs="Segoe UI"/>
                <w:color w:val="24292E"/>
                <w:sz w:val="18"/>
                <w:szCs w:val="18"/>
                <w:lang w:val="x-none" w:eastAsia="x-none"/>
              </w:rPr>
              <w:t xml:space="preserve"> dht.read_retry(dht.</w:t>
            </w:r>
            <w:r w:rsidRPr="00937347">
              <w:rPr>
                <w:rFonts w:ascii="Consolas" w:eastAsia="Times New Roman" w:hAnsi="Consolas" w:cs="Segoe UI"/>
                <w:color w:val="005CC5"/>
                <w:sz w:val="18"/>
                <w:szCs w:val="18"/>
                <w:lang w:val="x-none" w:eastAsia="x-none"/>
              </w:rPr>
              <w:t>DHT22</w:t>
            </w:r>
            <w:r w:rsidRPr="00937347">
              <w:rPr>
                <w:rFonts w:ascii="Consolas" w:eastAsia="Times New Roman" w:hAnsi="Consolas" w:cs="Segoe UI"/>
                <w:color w:val="24292E"/>
                <w:sz w:val="18"/>
                <w:szCs w:val="18"/>
                <w:lang w:val="x-none" w:eastAsia="x-none"/>
              </w:rPr>
              <w:t xml:space="preserve">, </w:t>
            </w:r>
            <w:r w:rsidRPr="00937347">
              <w:rPr>
                <w:rFonts w:ascii="Consolas" w:eastAsia="Times New Roman" w:hAnsi="Consolas" w:cs="Segoe UI"/>
                <w:color w:val="005CC5"/>
                <w:sz w:val="18"/>
                <w:szCs w:val="18"/>
                <w:lang w:val="x-none" w:eastAsia="x-none"/>
              </w:rPr>
              <w:t>4</w:t>
            </w:r>
            <w:r w:rsidRPr="00937347">
              <w:rPr>
                <w:rFonts w:ascii="Consolas" w:eastAsia="Times New Roman" w:hAnsi="Consolas" w:cs="Segoe UI"/>
                <w:color w:val="24292E"/>
                <w:sz w:val="18"/>
                <w:szCs w:val="18"/>
                <w:lang w:val="x-none" w:eastAsia="x-none"/>
              </w:rPr>
              <w:t>)</w:t>
            </w:r>
          </w:p>
        </w:tc>
      </w:tr>
      <w:tr w:rsidR="00937347" w:rsidRPr="00937347" w14:paraId="2A8BFA78" w14:textId="77777777" w:rsidTr="00937347">
        <w:tc>
          <w:tcPr>
            <w:tcW w:w="750" w:type="dxa"/>
            <w:shd w:val="clear" w:color="auto" w:fill="FFFFFF"/>
            <w:noWrap/>
            <w:tcMar>
              <w:top w:w="0" w:type="dxa"/>
              <w:left w:w="150" w:type="dxa"/>
              <w:bottom w:w="0" w:type="dxa"/>
              <w:right w:w="150" w:type="dxa"/>
            </w:tcMar>
            <w:hideMark/>
          </w:tcPr>
          <w:p w14:paraId="18B8D093" w14:textId="77777777" w:rsidR="00937347" w:rsidRPr="00937347" w:rsidRDefault="00937347" w:rsidP="00937347">
            <w:pPr>
              <w:spacing w:after="0" w:line="300" w:lineRule="atLeast"/>
              <w:rPr>
                <w:rFonts w:ascii="Consolas" w:eastAsia="Times New Roman" w:hAnsi="Consolas" w:cs="Segoe UI"/>
                <w:color w:val="24292E"/>
                <w:sz w:val="18"/>
                <w:szCs w:val="18"/>
                <w:lang w:val="x-none" w:eastAsia="x-none"/>
              </w:rPr>
            </w:pPr>
          </w:p>
        </w:tc>
        <w:tc>
          <w:tcPr>
            <w:tcW w:w="0" w:type="auto"/>
            <w:shd w:val="clear" w:color="auto" w:fill="FFFFFF"/>
            <w:tcMar>
              <w:top w:w="0" w:type="dxa"/>
              <w:left w:w="150" w:type="dxa"/>
              <w:bottom w:w="0" w:type="dxa"/>
              <w:right w:w="150" w:type="dxa"/>
            </w:tcMar>
            <w:hideMark/>
          </w:tcPr>
          <w:p w14:paraId="052654B3" w14:textId="77777777" w:rsidR="00937347" w:rsidRPr="00937347" w:rsidRDefault="00937347" w:rsidP="00937347">
            <w:pPr>
              <w:spacing w:after="0" w:line="300" w:lineRule="atLeast"/>
              <w:rPr>
                <w:rFonts w:ascii="Consolas" w:eastAsia="Times New Roman" w:hAnsi="Consolas" w:cs="Segoe UI"/>
                <w:color w:val="24292E"/>
                <w:sz w:val="18"/>
                <w:szCs w:val="18"/>
                <w:lang w:val="x-none" w:eastAsia="x-none"/>
              </w:rPr>
            </w:pPr>
            <w:r w:rsidRPr="00937347">
              <w:rPr>
                <w:rFonts w:ascii="Consolas" w:eastAsia="Times New Roman" w:hAnsi="Consolas" w:cs="Segoe UI"/>
                <w:color w:val="24292E"/>
                <w:sz w:val="18"/>
                <w:szCs w:val="18"/>
                <w:lang w:val="x-none" w:eastAsia="x-none"/>
              </w:rPr>
              <w:t xml:space="preserve">       </w:t>
            </w:r>
            <w:r w:rsidRPr="00937347">
              <w:rPr>
                <w:rFonts w:ascii="Consolas" w:eastAsia="Times New Roman" w:hAnsi="Consolas" w:cs="Segoe UI"/>
                <w:color w:val="E36209"/>
                <w:sz w:val="18"/>
                <w:szCs w:val="18"/>
                <w:lang w:val="x-none" w:eastAsia="x-none"/>
              </w:rPr>
              <w:t>file</w:t>
            </w:r>
            <w:r w:rsidRPr="00937347">
              <w:rPr>
                <w:rFonts w:ascii="Consolas" w:eastAsia="Times New Roman" w:hAnsi="Consolas" w:cs="Segoe UI"/>
                <w:color w:val="24292E"/>
                <w:sz w:val="18"/>
                <w:szCs w:val="18"/>
                <w:lang w:val="x-none" w:eastAsia="x-none"/>
              </w:rPr>
              <w:t>.write(</w:t>
            </w:r>
            <w:r w:rsidRPr="00937347">
              <w:rPr>
                <w:rFonts w:ascii="Consolas" w:eastAsia="Times New Roman" w:hAnsi="Consolas" w:cs="Segoe UI"/>
                <w:color w:val="032F62"/>
                <w:sz w:val="18"/>
                <w:szCs w:val="18"/>
                <w:lang w:val="x-none" w:eastAsia="x-none"/>
              </w:rPr>
              <w:t>'Temprature=</w:t>
            </w:r>
            <w:r w:rsidRPr="00937347">
              <w:rPr>
                <w:rFonts w:ascii="Consolas" w:eastAsia="Times New Roman" w:hAnsi="Consolas" w:cs="Segoe UI"/>
                <w:color w:val="005CC5"/>
                <w:sz w:val="18"/>
                <w:szCs w:val="18"/>
                <w:lang w:val="x-none" w:eastAsia="x-none"/>
              </w:rPr>
              <w:t>{0</w:t>
            </w:r>
            <w:r w:rsidRPr="00937347">
              <w:rPr>
                <w:rFonts w:ascii="Consolas" w:eastAsia="Times New Roman" w:hAnsi="Consolas" w:cs="Segoe UI"/>
                <w:color w:val="D73A49"/>
                <w:sz w:val="18"/>
                <w:szCs w:val="18"/>
                <w:lang w:val="x-none" w:eastAsia="x-none"/>
              </w:rPr>
              <w:t>:0.1f</w:t>
            </w:r>
            <w:r w:rsidRPr="00937347">
              <w:rPr>
                <w:rFonts w:ascii="Consolas" w:eastAsia="Times New Roman" w:hAnsi="Consolas" w:cs="Segoe UI"/>
                <w:color w:val="005CC5"/>
                <w:sz w:val="18"/>
                <w:szCs w:val="18"/>
                <w:lang w:val="x-none" w:eastAsia="x-none"/>
              </w:rPr>
              <w:t>}</w:t>
            </w:r>
            <w:r w:rsidRPr="00937347">
              <w:rPr>
                <w:rFonts w:ascii="Consolas" w:eastAsia="Times New Roman" w:hAnsi="Consolas" w:cs="Segoe UI"/>
                <w:color w:val="032F62"/>
                <w:sz w:val="18"/>
                <w:szCs w:val="18"/>
                <w:lang w:val="x-none" w:eastAsia="x-none"/>
              </w:rPr>
              <w:t>*C, Humidity=</w:t>
            </w:r>
            <w:r w:rsidRPr="00937347">
              <w:rPr>
                <w:rFonts w:ascii="Consolas" w:eastAsia="Times New Roman" w:hAnsi="Consolas" w:cs="Segoe UI"/>
                <w:color w:val="005CC5"/>
                <w:sz w:val="18"/>
                <w:szCs w:val="18"/>
                <w:lang w:val="x-none" w:eastAsia="x-none"/>
              </w:rPr>
              <w:t>{1</w:t>
            </w:r>
            <w:r w:rsidRPr="00937347">
              <w:rPr>
                <w:rFonts w:ascii="Consolas" w:eastAsia="Times New Roman" w:hAnsi="Consolas" w:cs="Segoe UI"/>
                <w:color w:val="D73A49"/>
                <w:sz w:val="18"/>
                <w:szCs w:val="18"/>
                <w:lang w:val="x-none" w:eastAsia="x-none"/>
              </w:rPr>
              <w:t>:0.1f</w:t>
            </w:r>
            <w:r w:rsidRPr="00937347">
              <w:rPr>
                <w:rFonts w:ascii="Consolas" w:eastAsia="Times New Roman" w:hAnsi="Consolas" w:cs="Segoe UI"/>
                <w:color w:val="005CC5"/>
                <w:sz w:val="18"/>
                <w:szCs w:val="18"/>
                <w:lang w:val="x-none" w:eastAsia="x-none"/>
              </w:rPr>
              <w:t>}</w:t>
            </w:r>
            <w:r w:rsidRPr="00937347">
              <w:rPr>
                <w:rFonts w:ascii="Consolas" w:eastAsia="Times New Roman" w:hAnsi="Consolas" w:cs="Segoe UI"/>
                <w:color w:val="032F62"/>
                <w:sz w:val="18"/>
                <w:szCs w:val="18"/>
                <w:lang w:val="x-none" w:eastAsia="x-none"/>
              </w:rPr>
              <w:t>% '</w:t>
            </w:r>
            <w:r w:rsidRPr="00937347">
              <w:rPr>
                <w:rFonts w:ascii="Consolas" w:eastAsia="Times New Roman" w:hAnsi="Consolas" w:cs="Segoe UI"/>
                <w:color w:val="24292E"/>
                <w:sz w:val="18"/>
                <w:szCs w:val="18"/>
                <w:lang w:val="x-none" w:eastAsia="x-none"/>
              </w:rPr>
              <w:t>.format(t, h))</w:t>
            </w:r>
          </w:p>
        </w:tc>
      </w:tr>
      <w:tr w:rsidR="00937347" w:rsidRPr="00937347" w14:paraId="05A62CBB" w14:textId="77777777" w:rsidTr="00937347">
        <w:tc>
          <w:tcPr>
            <w:tcW w:w="750" w:type="dxa"/>
            <w:shd w:val="clear" w:color="auto" w:fill="FFFFFF"/>
            <w:noWrap/>
            <w:tcMar>
              <w:top w:w="0" w:type="dxa"/>
              <w:left w:w="150" w:type="dxa"/>
              <w:bottom w:w="0" w:type="dxa"/>
              <w:right w:w="150" w:type="dxa"/>
            </w:tcMar>
            <w:hideMark/>
          </w:tcPr>
          <w:p w14:paraId="5714A436" w14:textId="77777777" w:rsidR="00937347" w:rsidRPr="00937347" w:rsidRDefault="00937347" w:rsidP="00937347">
            <w:pPr>
              <w:spacing w:after="0" w:line="300" w:lineRule="atLeast"/>
              <w:rPr>
                <w:rFonts w:ascii="Consolas" w:eastAsia="Times New Roman" w:hAnsi="Consolas" w:cs="Segoe UI"/>
                <w:color w:val="24292E"/>
                <w:sz w:val="18"/>
                <w:szCs w:val="18"/>
                <w:lang w:val="x-none" w:eastAsia="x-none"/>
              </w:rPr>
            </w:pPr>
          </w:p>
        </w:tc>
        <w:tc>
          <w:tcPr>
            <w:tcW w:w="0" w:type="auto"/>
            <w:shd w:val="clear" w:color="auto" w:fill="FFFFFF"/>
            <w:tcMar>
              <w:top w:w="0" w:type="dxa"/>
              <w:left w:w="150" w:type="dxa"/>
              <w:bottom w:w="0" w:type="dxa"/>
              <w:right w:w="150" w:type="dxa"/>
            </w:tcMar>
            <w:hideMark/>
          </w:tcPr>
          <w:p w14:paraId="4DEC848E" w14:textId="77777777" w:rsidR="00937347" w:rsidRPr="00937347" w:rsidRDefault="00937347" w:rsidP="00937347">
            <w:pPr>
              <w:spacing w:after="0" w:line="300" w:lineRule="atLeast"/>
              <w:rPr>
                <w:rFonts w:ascii="Consolas" w:eastAsia="Times New Roman" w:hAnsi="Consolas" w:cs="Segoe UI"/>
                <w:color w:val="24292E"/>
                <w:sz w:val="18"/>
                <w:szCs w:val="18"/>
                <w:lang w:val="x-none" w:eastAsia="x-none"/>
              </w:rPr>
            </w:pPr>
            <w:r w:rsidRPr="00937347">
              <w:rPr>
                <w:rFonts w:ascii="Consolas" w:eastAsia="Times New Roman" w:hAnsi="Consolas" w:cs="Segoe UI"/>
                <w:color w:val="24292E"/>
                <w:sz w:val="18"/>
                <w:szCs w:val="18"/>
                <w:lang w:val="x-none" w:eastAsia="x-none"/>
              </w:rPr>
              <w:t xml:space="preserve">       now </w:t>
            </w:r>
            <w:r w:rsidRPr="00937347">
              <w:rPr>
                <w:rFonts w:ascii="Consolas" w:eastAsia="Times New Roman" w:hAnsi="Consolas" w:cs="Segoe UI"/>
                <w:color w:val="D73A49"/>
                <w:sz w:val="18"/>
                <w:szCs w:val="18"/>
                <w:lang w:val="x-none" w:eastAsia="x-none"/>
              </w:rPr>
              <w:t>=</w:t>
            </w:r>
            <w:r w:rsidRPr="00937347">
              <w:rPr>
                <w:rFonts w:ascii="Consolas" w:eastAsia="Times New Roman" w:hAnsi="Consolas" w:cs="Segoe UI"/>
                <w:color w:val="24292E"/>
                <w:sz w:val="18"/>
                <w:szCs w:val="18"/>
                <w:lang w:val="x-none" w:eastAsia="x-none"/>
              </w:rPr>
              <w:t xml:space="preserve"> datetime.datetime.now()    </w:t>
            </w:r>
            <w:r w:rsidRPr="00937347">
              <w:rPr>
                <w:rFonts w:ascii="Consolas" w:eastAsia="Times New Roman" w:hAnsi="Consolas" w:cs="Segoe UI"/>
                <w:color w:val="6A737D"/>
                <w:sz w:val="18"/>
                <w:szCs w:val="18"/>
                <w:lang w:val="x-none" w:eastAsia="x-none"/>
              </w:rPr>
              <w:t>#2014-09-26  16:34:40</w:t>
            </w:r>
          </w:p>
        </w:tc>
      </w:tr>
      <w:tr w:rsidR="00937347" w:rsidRPr="00937347" w14:paraId="79B53DC9" w14:textId="77777777" w:rsidTr="00937347">
        <w:tc>
          <w:tcPr>
            <w:tcW w:w="750" w:type="dxa"/>
            <w:shd w:val="clear" w:color="auto" w:fill="FFFFFF"/>
            <w:noWrap/>
            <w:tcMar>
              <w:top w:w="0" w:type="dxa"/>
              <w:left w:w="150" w:type="dxa"/>
              <w:bottom w:w="0" w:type="dxa"/>
              <w:right w:w="150" w:type="dxa"/>
            </w:tcMar>
            <w:hideMark/>
          </w:tcPr>
          <w:p w14:paraId="530EC00C" w14:textId="77777777" w:rsidR="00937347" w:rsidRPr="00937347" w:rsidRDefault="00937347" w:rsidP="00937347">
            <w:pPr>
              <w:spacing w:after="0" w:line="300" w:lineRule="atLeast"/>
              <w:rPr>
                <w:rFonts w:ascii="Consolas" w:eastAsia="Times New Roman" w:hAnsi="Consolas" w:cs="Segoe UI"/>
                <w:color w:val="24292E"/>
                <w:sz w:val="18"/>
                <w:szCs w:val="18"/>
                <w:lang w:val="x-none" w:eastAsia="x-none"/>
              </w:rPr>
            </w:pPr>
          </w:p>
        </w:tc>
        <w:tc>
          <w:tcPr>
            <w:tcW w:w="0" w:type="auto"/>
            <w:shd w:val="clear" w:color="auto" w:fill="FFFFFF"/>
            <w:tcMar>
              <w:top w:w="0" w:type="dxa"/>
              <w:left w:w="150" w:type="dxa"/>
              <w:bottom w:w="0" w:type="dxa"/>
              <w:right w:w="150" w:type="dxa"/>
            </w:tcMar>
            <w:hideMark/>
          </w:tcPr>
          <w:p w14:paraId="77EA7C73" w14:textId="77777777" w:rsidR="00937347" w:rsidRPr="00937347" w:rsidRDefault="00937347" w:rsidP="00937347">
            <w:pPr>
              <w:spacing w:after="0" w:line="300" w:lineRule="atLeast"/>
              <w:rPr>
                <w:rFonts w:ascii="Consolas" w:eastAsia="Times New Roman" w:hAnsi="Consolas" w:cs="Segoe UI"/>
                <w:color w:val="24292E"/>
                <w:sz w:val="18"/>
                <w:szCs w:val="18"/>
                <w:lang w:val="x-none" w:eastAsia="x-none"/>
              </w:rPr>
            </w:pPr>
            <w:r w:rsidRPr="00937347">
              <w:rPr>
                <w:rFonts w:ascii="Consolas" w:eastAsia="Times New Roman" w:hAnsi="Consolas" w:cs="Segoe UI"/>
                <w:color w:val="24292E"/>
                <w:sz w:val="18"/>
                <w:szCs w:val="18"/>
                <w:lang w:val="x-none" w:eastAsia="x-none"/>
              </w:rPr>
              <w:t xml:space="preserve">       </w:t>
            </w:r>
            <w:r w:rsidRPr="00937347">
              <w:rPr>
                <w:rFonts w:ascii="Consolas" w:eastAsia="Times New Roman" w:hAnsi="Consolas" w:cs="Segoe UI"/>
                <w:color w:val="005CC5"/>
                <w:sz w:val="18"/>
                <w:szCs w:val="18"/>
                <w:lang w:val="x-none" w:eastAsia="x-none"/>
              </w:rPr>
              <w:t>print</w:t>
            </w:r>
            <w:r w:rsidRPr="00937347">
              <w:rPr>
                <w:rFonts w:ascii="Consolas" w:eastAsia="Times New Roman" w:hAnsi="Consolas" w:cs="Segoe UI"/>
                <w:color w:val="24292E"/>
                <w:sz w:val="18"/>
                <w:szCs w:val="18"/>
                <w:lang w:val="x-none" w:eastAsia="x-none"/>
              </w:rPr>
              <w:t xml:space="preserve"> now</w:t>
            </w:r>
          </w:p>
        </w:tc>
      </w:tr>
      <w:tr w:rsidR="00937347" w:rsidRPr="00937347" w14:paraId="1C9369B1" w14:textId="77777777" w:rsidTr="00937347">
        <w:tc>
          <w:tcPr>
            <w:tcW w:w="750" w:type="dxa"/>
            <w:shd w:val="clear" w:color="auto" w:fill="FFFFFF"/>
            <w:noWrap/>
            <w:tcMar>
              <w:top w:w="0" w:type="dxa"/>
              <w:left w:w="150" w:type="dxa"/>
              <w:bottom w:w="0" w:type="dxa"/>
              <w:right w:w="150" w:type="dxa"/>
            </w:tcMar>
            <w:hideMark/>
          </w:tcPr>
          <w:p w14:paraId="39104B85" w14:textId="77777777" w:rsidR="00937347" w:rsidRPr="00937347" w:rsidRDefault="00937347" w:rsidP="00937347">
            <w:pPr>
              <w:spacing w:after="0" w:line="300" w:lineRule="atLeast"/>
              <w:rPr>
                <w:rFonts w:ascii="Consolas" w:eastAsia="Times New Roman" w:hAnsi="Consolas" w:cs="Segoe UI"/>
                <w:color w:val="24292E"/>
                <w:sz w:val="18"/>
                <w:szCs w:val="18"/>
                <w:lang w:val="x-none" w:eastAsia="x-none"/>
              </w:rPr>
            </w:pPr>
          </w:p>
        </w:tc>
        <w:tc>
          <w:tcPr>
            <w:tcW w:w="0" w:type="auto"/>
            <w:shd w:val="clear" w:color="auto" w:fill="FFFFFF"/>
            <w:tcMar>
              <w:top w:w="0" w:type="dxa"/>
              <w:left w:w="150" w:type="dxa"/>
              <w:bottom w:w="0" w:type="dxa"/>
              <w:right w:w="150" w:type="dxa"/>
            </w:tcMar>
            <w:hideMark/>
          </w:tcPr>
          <w:p w14:paraId="412DFEC4" w14:textId="77777777" w:rsidR="00937347" w:rsidRPr="00937347" w:rsidRDefault="00937347" w:rsidP="00937347">
            <w:pPr>
              <w:spacing w:after="0" w:line="300" w:lineRule="atLeast"/>
              <w:rPr>
                <w:rFonts w:ascii="Consolas" w:eastAsia="Times New Roman" w:hAnsi="Consolas" w:cs="Segoe UI"/>
                <w:color w:val="24292E"/>
                <w:sz w:val="18"/>
                <w:szCs w:val="18"/>
                <w:lang w:val="x-none" w:eastAsia="x-none"/>
              </w:rPr>
            </w:pPr>
            <w:r w:rsidRPr="00937347">
              <w:rPr>
                <w:rFonts w:ascii="Consolas" w:eastAsia="Times New Roman" w:hAnsi="Consolas" w:cs="Segoe UI"/>
                <w:color w:val="24292E"/>
                <w:sz w:val="18"/>
                <w:szCs w:val="18"/>
                <w:lang w:val="x-none" w:eastAsia="x-none"/>
              </w:rPr>
              <w:t xml:space="preserve">       d </w:t>
            </w:r>
            <w:r w:rsidRPr="00937347">
              <w:rPr>
                <w:rFonts w:ascii="Consolas" w:eastAsia="Times New Roman" w:hAnsi="Consolas" w:cs="Segoe UI"/>
                <w:color w:val="D73A49"/>
                <w:sz w:val="18"/>
                <w:szCs w:val="18"/>
                <w:lang w:val="x-none" w:eastAsia="x-none"/>
              </w:rPr>
              <w:t>=</w:t>
            </w:r>
            <w:r w:rsidRPr="00937347">
              <w:rPr>
                <w:rFonts w:ascii="Consolas" w:eastAsia="Times New Roman" w:hAnsi="Consolas" w:cs="Segoe UI"/>
                <w:color w:val="24292E"/>
                <w:sz w:val="18"/>
                <w:szCs w:val="18"/>
                <w:lang w:val="x-none" w:eastAsia="x-none"/>
              </w:rPr>
              <w:t xml:space="preserve"> now.strftime(</w:t>
            </w:r>
            <w:r w:rsidRPr="00937347">
              <w:rPr>
                <w:rFonts w:ascii="Consolas" w:eastAsia="Times New Roman" w:hAnsi="Consolas" w:cs="Segoe UI"/>
                <w:color w:val="032F62"/>
                <w:sz w:val="18"/>
                <w:szCs w:val="18"/>
                <w:lang w:val="x-none" w:eastAsia="x-none"/>
              </w:rPr>
              <w:t>"%Y-%m-</w:t>
            </w:r>
            <w:r w:rsidRPr="00937347">
              <w:rPr>
                <w:rFonts w:ascii="Consolas" w:eastAsia="Times New Roman" w:hAnsi="Consolas" w:cs="Segoe UI"/>
                <w:color w:val="005CC5"/>
                <w:sz w:val="18"/>
                <w:szCs w:val="18"/>
                <w:lang w:val="x-none" w:eastAsia="x-none"/>
              </w:rPr>
              <w:t>%d</w:t>
            </w:r>
            <w:r w:rsidRPr="00937347">
              <w:rPr>
                <w:rFonts w:ascii="Consolas" w:eastAsia="Times New Roman" w:hAnsi="Consolas" w:cs="Segoe UI"/>
                <w:color w:val="032F62"/>
                <w:sz w:val="18"/>
                <w:szCs w:val="18"/>
                <w:lang w:val="x-none" w:eastAsia="x-none"/>
              </w:rPr>
              <w:t>"</w:t>
            </w:r>
            <w:r w:rsidRPr="00937347">
              <w:rPr>
                <w:rFonts w:ascii="Consolas" w:eastAsia="Times New Roman" w:hAnsi="Consolas" w:cs="Segoe UI"/>
                <w:color w:val="24292E"/>
                <w:sz w:val="18"/>
                <w:szCs w:val="18"/>
                <w:lang w:val="x-none" w:eastAsia="x-none"/>
              </w:rPr>
              <w:t>)</w:t>
            </w:r>
          </w:p>
        </w:tc>
      </w:tr>
      <w:tr w:rsidR="00937347" w:rsidRPr="00937347" w14:paraId="2E6B0507" w14:textId="77777777" w:rsidTr="00937347">
        <w:tc>
          <w:tcPr>
            <w:tcW w:w="750" w:type="dxa"/>
            <w:shd w:val="clear" w:color="auto" w:fill="FFFFFF"/>
            <w:noWrap/>
            <w:tcMar>
              <w:top w:w="0" w:type="dxa"/>
              <w:left w:w="150" w:type="dxa"/>
              <w:bottom w:w="0" w:type="dxa"/>
              <w:right w:w="150" w:type="dxa"/>
            </w:tcMar>
            <w:hideMark/>
          </w:tcPr>
          <w:p w14:paraId="5E4A5F86" w14:textId="77777777" w:rsidR="00937347" w:rsidRPr="00937347" w:rsidRDefault="00937347" w:rsidP="00937347">
            <w:pPr>
              <w:spacing w:after="0" w:line="300" w:lineRule="atLeast"/>
              <w:rPr>
                <w:rFonts w:ascii="Consolas" w:eastAsia="Times New Roman" w:hAnsi="Consolas" w:cs="Segoe UI"/>
                <w:color w:val="24292E"/>
                <w:sz w:val="18"/>
                <w:szCs w:val="18"/>
                <w:lang w:val="x-none" w:eastAsia="x-none"/>
              </w:rPr>
            </w:pPr>
          </w:p>
        </w:tc>
        <w:tc>
          <w:tcPr>
            <w:tcW w:w="0" w:type="auto"/>
            <w:shd w:val="clear" w:color="auto" w:fill="FFFFFF"/>
            <w:tcMar>
              <w:top w:w="0" w:type="dxa"/>
              <w:left w:w="150" w:type="dxa"/>
              <w:bottom w:w="0" w:type="dxa"/>
              <w:right w:w="150" w:type="dxa"/>
            </w:tcMar>
            <w:hideMark/>
          </w:tcPr>
          <w:p w14:paraId="663F88AB" w14:textId="77777777" w:rsidR="00937347" w:rsidRPr="00937347" w:rsidRDefault="00937347" w:rsidP="00937347">
            <w:pPr>
              <w:spacing w:after="0" w:line="300" w:lineRule="atLeast"/>
              <w:rPr>
                <w:rFonts w:ascii="Consolas" w:eastAsia="Times New Roman" w:hAnsi="Consolas" w:cs="Segoe UI"/>
                <w:color w:val="24292E"/>
                <w:sz w:val="18"/>
                <w:szCs w:val="18"/>
                <w:lang w:val="x-none" w:eastAsia="x-none"/>
              </w:rPr>
            </w:pPr>
            <w:r w:rsidRPr="00937347">
              <w:rPr>
                <w:rFonts w:ascii="Consolas" w:eastAsia="Times New Roman" w:hAnsi="Consolas" w:cs="Segoe UI"/>
                <w:color w:val="24292E"/>
                <w:sz w:val="18"/>
                <w:szCs w:val="18"/>
                <w:lang w:val="x-none" w:eastAsia="x-none"/>
              </w:rPr>
              <w:t xml:space="preserve">       time </w:t>
            </w:r>
            <w:r w:rsidRPr="00937347">
              <w:rPr>
                <w:rFonts w:ascii="Consolas" w:eastAsia="Times New Roman" w:hAnsi="Consolas" w:cs="Segoe UI"/>
                <w:color w:val="D73A49"/>
                <w:sz w:val="18"/>
                <w:szCs w:val="18"/>
                <w:lang w:val="x-none" w:eastAsia="x-none"/>
              </w:rPr>
              <w:t>=</w:t>
            </w:r>
            <w:r w:rsidRPr="00937347">
              <w:rPr>
                <w:rFonts w:ascii="Consolas" w:eastAsia="Times New Roman" w:hAnsi="Consolas" w:cs="Segoe UI"/>
                <w:color w:val="24292E"/>
                <w:sz w:val="18"/>
                <w:szCs w:val="18"/>
                <w:lang w:val="x-none" w:eastAsia="x-none"/>
              </w:rPr>
              <w:t xml:space="preserve">  now.strftime(</w:t>
            </w:r>
            <w:r w:rsidRPr="00937347">
              <w:rPr>
                <w:rFonts w:ascii="Consolas" w:eastAsia="Times New Roman" w:hAnsi="Consolas" w:cs="Segoe UI"/>
                <w:color w:val="032F62"/>
                <w:sz w:val="18"/>
                <w:szCs w:val="18"/>
                <w:lang w:val="x-none" w:eastAsia="x-none"/>
              </w:rPr>
              <w:t>"%H:%M:%S"</w:t>
            </w:r>
            <w:r w:rsidRPr="00937347">
              <w:rPr>
                <w:rFonts w:ascii="Consolas" w:eastAsia="Times New Roman" w:hAnsi="Consolas" w:cs="Segoe UI"/>
                <w:color w:val="24292E"/>
                <w:sz w:val="18"/>
                <w:szCs w:val="18"/>
                <w:lang w:val="x-none" w:eastAsia="x-none"/>
              </w:rPr>
              <w:t>)</w:t>
            </w:r>
          </w:p>
        </w:tc>
      </w:tr>
      <w:tr w:rsidR="00937347" w:rsidRPr="00937347" w14:paraId="0C10744E" w14:textId="77777777" w:rsidTr="00937347">
        <w:tc>
          <w:tcPr>
            <w:tcW w:w="750" w:type="dxa"/>
            <w:shd w:val="clear" w:color="auto" w:fill="FFFFFF"/>
            <w:noWrap/>
            <w:tcMar>
              <w:top w:w="0" w:type="dxa"/>
              <w:left w:w="150" w:type="dxa"/>
              <w:bottom w:w="0" w:type="dxa"/>
              <w:right w:w="150" w:type="dxa"/>
            </w:tcMar>
            <w:hideMark/>
          </w:tcPr>
          <w:p w14:paraId="5AACAF83" w14:textId="77777777" w:rsidR="00937347" w:rsidRPr="00937347" w:rsidRDefault="00937347" w:rsidP="00937347">
            <w:pPr>
              <w:spacing w:after="0" w:line="300" w:lineRule="atLeast"/>
              <w:rPr>
                <w:rFonts w:ascii="Consolas" w:eastAsia="Times New Roman" w:hAnsi="Consolas" w:cs="Segoe UI"/>
                <w:color w:val="24292E"/>
                <w:sz w:val="18"/>
                <w:szCs w:val="18"/>
                <w:lang w:val="x-none" w:eastAsia="x-none"/>
              </w:rPr>
            </w:pPr>
          </w:p>
        </w:tc>
        <w:tc>
          <w:tcPr>
            <w:tcW w:w="0" w:type="auto"/>
            <w:shd w:val="clear" w:color="auto" w:fill="FFFFFF"/>
            <w:tcMar>
              <w:top w:w="0" w:type="dxa"/>
              <w:left w:w="150" w:type="dxa"/>
              <w:bottom w:w="0" w:type="dxa"/>
              <w:right w:w="150" w:type="dxa"/>
            </w:tcMar>
            <w:hideMark/>
          </w:tcPr>
          <w:p w14:paraId="2DD629DB" w14:textId="77777777" w:rsidR="00937347" w:rsidRPr="00937347" w:rsidRDefault="00937347" w:rsidP="00937347">
            <w:pPr>
              <w:spacing w:after="0" w:line="300" w:lineRule="atLeast"/>
              <w:rPr>
                <w:rFonts w:ascii="Consolas" w:eastAsia="Times New Roman" w:hAnsi="Consolas" w:cs="Segoe UI"/>
                <w:color w:val="24292E"/>
                <w:sz w:val="18"/>
                <w:szCs w:val="18"/>
                <w:lang w:val="x-none" w:eastAsia="x-none"/>
              </w:rPr>
            </w:pPr>
            <w:r w:rsidRPr="00937347">
              <w:rPr>
                <w:rFonts w:ascii="Consolas" w:eastAsia="Times New Roman" w:hAnsi="Consolas" w:cs="Segoe UI"/>
                <w:color w:val="24292E"/>
                <w:sz w:val="18"/>
                <w:szCs w:val="18"/>
                <w:lang w:val="x-none" w:eastAsia="x-none"/>
              </w:rPr>
              <w:t xml:space="preserve">       </w:t>
            </w:r>
            <w:r w:rsidRPr="00937347">
              <w:rPr>
                <w:rFonts w:ascii="Consolas" w:eastAsia="Times New Roman" w:hAnsi="Consolas" w:cs="Segoe UI"/>
                <w:color w:val="E36209"/>
                <w:sz w:val="18"/>
                <w:szCs w:val="18"/>
                <w:lang w:val="x-none" w:eastAsia="x-none"/>
              </w:rPr>
              <w:t>file</w:t>
            </w:r>
            <w:r w:rsidRPr="00937347">
              <w:rPr>
                <w:rFonts w:ascii="Consolas" w:eastAsia="Times New Roman" w:hAnsi="Consolas" w:cs="Segoe UI"/>
                <w:color w:val="24292E"/>
                <w:sz w:val="18"/>
                <w:szCs w:val="18"/>
                <w:lang w:val="x-none" w:eastAsia="x-none"/>
              </w:rPr>
              <w:t>.write (</w:t>
            </w:r>
            <w:r w:rsidRPr="00937347">
              <w:rPr>
                <w:rFonts w:ascii="Consolas" w:eastAsia="Times New Roman" w:hAnsi="Consolas" w:cs="Segoe UI"/>
                <w:color w:val="032F62"/>
                <w:sz w:val="18"/>
                <w:szCs w:val="18"/>
                <w:lang w:val="x-none" w:eastAsia="x-none"/>
              </w:rPr>
              <w:t>'Date='</w:t>
            </w:r>
            <w:r w:rsidRPr="00937347">
              <w:rPr>
                <w:rFonts w:ascii="Consolas" w:eastAsia="Times New Roman" w:hAnsi="Consolas" w:cs="Segoe UI"/>
                <w:color w:val="24292E"/>
                <w:sz w:val="18"/>
                <w:szCs w:val="18"/>
                <w:lang w:val="x-none" w:eastAsia="x-none"/>
              </w:rPr>
              <w:t xml:space="preserve"> </w:t>
            </w:r>
            <w:r w:rsidRPr="00937347">
              <w:rPr>
                <w:rFonts w:ascii="Consolas" w:eastAsia="Times New Roman" w:hAnsi="Consolas" w:cs="Segoe UI"/>
                <w:color w:val="D73A49"/>
                <w:sz w:val="18"/>
                <w:szCs w:val="18"/>
                <w:lang w:val="x-none" w:eastAsia="x-none"/>
              </w:rPr>
              <w:t>+</w:t>
            </w:r>
            <w:r w:rsidRPr="00937347">
              <w:rPr>
                <w:rFonts w:ascii="Consolas" w:eastAsia="Times New Roman" w:hAnsi="Consolas" w:cs="Segoe UI"/>
                <w:color w:val="24292E"/>
                <w:sz w:val="18"/>
                <w:szCs w:val="18"/>
                <w:lang w:val="x-none" w:eastAsia="x-none"/>
              </w:rPr>
              <w:t xml:space="preserve"> d)</w:t>
            </w:r>
          </w:p>
        </w:tc>
      </w:tr>
      <w:tr w:rsidR="00937347" w:rsidRPr="00937347" w14:paraId="7A9841B4" w14:textId="77777777" w:rsidTr="00937347">
        <w:tc>
          <w:tcPr>
            <w:tcW w:w="750" w:type="dxa"/>
            <w:shd w:val="clear" w:color="auto" w:fill="FFFFFF"/>
            <w:noWrap/>
            <w:tcMar>
              <w:top w:w="0" w:type="dxa"/>
              <w:left w:w="150" w:type="dxa"/>
              <w:bottom w:w="0" w:type="dxa"/>
              <w:right w:w="150" w:type="dxa"/>
            </w:tcMar>
            <w:hideMark/>
          </w:tcPr>
          <w:p w14:paraId="6E4A7B39" w14:textId="77777777" w:rsidR="00937347" w:rsidRPr="00937347" w:rsidRDefault="00937347" w:rsidP="00937347">
            <w:pPr>
              <w:spacing w:after="0" w:line="300" w:lineRule="atLeast"/>
              <w:rPr>
                <w:rFonts w:ascii="Consolas" w:eastAsia="Times New Roman" w:hAnsi="Consolas" w:cs="Segoe UI"/>
                <w:color w:val="24292E"/>
                <w:sz w:val="18"/>
                <w:szCs w:val="18"/>
                <w:lang w:val="x-none" w:eastAsia="x-none"/>
              </w:rPr>
            </w:pPr>
          </w:p>
        </w:tc>
        <w:tc>
          <w:tcPr>
            <w:tcW w:w="0" w:type="auto"/>
            <w:shd w:val="clear" w:color="auto" w:fill="FFFFFF"/>
            <w:tcMar>
              <w:top w:w="0" w:type="dxa"/>
              <w:left w:w="150" w:type="dxa"/>
              <w:bottom w:w="0" w:type="dxa"/>
              <w:right w:w="150" w:type="dxa"/>
            </w:tcMar>
            <w:hideMark/>
          </w:tcPr>
          <w:p w14:paraId="3A661DF6" w14:textId="77777777" w:rsidR="00937347" w:rsidRPr="00937347" w:rsidRDefault="00937347" w:rsidP="00937347">
            <w:pPr>
              <w:spacing w:after="0" w:line="300" w:lineRule="atLeast"/>
              <w:rPr>
                <w:rFonts w:ascii="Consolas" w:eastAsia="Times New Roman" w:hAnsi="Consolas" w:cs="Segoe UI"/>
                <w:color w:val="24292E"/>
                <w:sz w:val="18"/>
                <w:szCs w:val="18"/>
                <w:lang w:val="x-none" w:eastAsia="x-none"/>
              </w:rPr>
            </w:pPr>
            <w:r w:rsidRPr="00937347">
              <w:rPr>
                <w:rFonts w:ascii="Consolas" w:eastAsia="Times New Roman" w:hAnsi="Consolas" w:cs="Segoe UI"/>
                <w:color w:val="24292E"/>
                <w:sz w:val="18"/>
                <w:szCs w:val="18"/>
                <w:lang w:val="x-none" w:eastAsia="x-none"/>
              </w:rPr>
              <w:t xml:space="preserve">       </w:t>
            </w:r>
            <w:r w:rsidRPr="00937347">
              <w:rPr>
                <w:rFonts w:ascii="Consolas" w:eastAsia="Times New Roman" w:hAnsi="Consolas" w:cs="Segoe UI"/>
                <w:color w:val="E36209"/>
                <w:sz w:val="18"/>
                <w:szCs w:val="18"/>
                <w:lang w:val="x-none" w:eastAsia="x-none"/>
              </w:rPr>
              <w:t>file</w:t>
            </w:r>
            <w:r w:rsidRPr="00937347">
              <w:rPr>
                <w:rFonts w:ascii="Consolas" w:eastAsia="Times New Roman" w:hAnsi="Consolas" w:cs="Segoe UI"/>
                <w:color w:val="24292E"/>
                <w:sz w:val="18"/>
                <w:szCs w:val="18"/>
                <w:lang w:val="x-none" w:eastAsia="x-none"/>
              </w:rPr>
              <w:t>.write (</w:t>
            </w:r>
            <w:r w:rsidRPr="00937347">
              <w:rPr>
                <w:rFonts w:ascii="Consolas" w:eastAsia="Times New Roman" w:hAnsi="Consolas" w:cs="Segoe UI"/>
                <w:color w:val="032F62"/>
                <w:sz w:val="18"/>
                <w:szCs w:val="18"/>
                <w:lang w:val="x-none" w:eastAsia="x-none"/>
              </w:rPr>
              <w:t>' Time='</w:t>
            </w:r>
            <w:r w:rsidRPr="00937347">
              <w:rPr>
                <w:rFonts w:ascii="Consolas" w:eastAsia="Times New Roman" w:hAnsi="Consolas" w:cs="Segoe UI"/>
                <w:color w:val="24292E"/>
                <w:sz w:val="18"/>
                <w:szCs w:val="18"/>
                <w:lang w:val="x-none" w:eastAsia="x-none"/>
              </w:rPr>
              <w:t xml:space="preserve"> </w:t>
            </w:r>
            <w:r w:rsidRPr="00937347">
              <w:rPr>
                <w:rFonts w:ascii="Consolas" w:eastAsia="Times New Roman" w:hAnsi="Consolas" w:cs="Segoe UI"/>
                <w:color w:val="D73A49"/>
                <w:sz w:val="18"/>
                <w:szCs w:val="18"/>
                <w:lang w:val="x-none" w:eastAsia="x-none"/>
              </w:rPr>
              <w:t>+</w:t>
            </w:r>
            <w:r w:rsidRPr="00937347">
              <w:rPr>
                <w:rFonts w:ascii="Consolas" w:eastAsia="Times New Roman" w:hAnsi="Consolas" w:cs="Segoe UI"/>
                <w:color w:val="24292E"/>
                <w:sz w:val="18"/>
                <w:szCs w:val="18"/>
                <w:lang w:val="x-none" w:eastAsia="x-none"/>
              </w:rPr>
              <w:t xml:space="preserve"> time)</w:t>
            </w:r>
          </w:p>
        </w:tc>
      </w:tr>
      <w:tr w:rsidR="00937347" w:rsidRPr="00937347" w14:paraId="56FAE86E" w14:textId="77777777" w:rsidTr="00937347">
        <w:tc>
          <w:tcPr>
            <w:tcW w:w="750" w:type="dxa"/>
            <w:shd w:val="clear" w:color="auto" w:fill="FFFFFF"/>
            <w:noWrap/>
            <w:tcMar>
              <w:top w:w="0" w:type="dxa"/>
              <w:left w:w="150" w:type="dxa"/>
              <w:bottom w:w="0" w:type="dxa"/>
              <w:right w:w="150" w:type="dxa"/>
            </w:tcMar>
            <w:hideMark/>
          </w:tcPr>
          <w:p w14:paraId="3E1D8057" w14:textId="77777777" w:rsidR="00937347" w:rsidRPr="00937347" w:rsidRDefault="00937347" w:rsidP="00937347">
            <w:pPr>
              <w:spacing w:after="0" w:line="300" w:lineRule="atLeast"/>
              <w:rPr>
                <w:rFonts w:ascii="Consolas" w:eastAsia="Times New Roman" w:hAnsi="Consolas" w:cs="Segoe UI"/>
                <w:color w:val="24292E"/>
                <w:sz w:val="18"/>
                <w:szCs w:val="18"/>
                <w:lang w:val="x-none" w:eastAsia="x-none"/>
              </w:rPr>
            </w:pPr>
          </w:p>
        </w:tc>
        <w:tc>
          <w:tcPr>
            <w:tcW w:w="0" w:type="auto"/>
            <w:shd w:val="clear" w:color="auto" w:fill="FFFFFF"/>
            <w:tcMar>
              <w:top w:w="0" w:type="dxa"/>
              <w:left w:w="150" w:type="dxa"/>
              <w:bottom w:w="0" w:type="dxa"/>
              <w:right w:w="150" w:type="dxa"/>
            </w:tcMar>
            <w:hideMark/>
          </w:tcPr>
          <w:p w14:paraId="0CD15D74" w14:textId="77777777" w:rsidR="00937347" w:rsidRPr="00937347" w:rsidRDefault="00937347" w:rsidP="00937347">
            <w:pPr>
              <w:spacing w:after="0" w:line="300" w:lineRule="atLeast"/>
              <w:rPr>
                <w:rFonts w:ascii="Consolas" w:eastAsia="Times New Roman" w:hAnsi="Consolas" w:cs="Segoe UI"/>
                <w:color w:val="24292E"/>
                <w:sz w:val="18"/>
                <w:szCs w:val="18"/>
                <w:lang w:val="x-none" w:eastAsia="x-none"/>
              </w:rPr>
            </w:pPr>
            <w:r w:rsidRPr="00937347">
              <w:rPr>
                <w:rFonts w:ascii="Consolas" w:eastAsia="Times New Roman" w:hAnsi="Consolas" w:cs="Segoe UI"/>
                <w:color w:val="24292E"/>
                <w:sz w:val="18"/>
                <w:szCs w:val="18"/>
                <w:lang w:val="x-none" w:eastAsia="x-none"/>
              </w:rPr>
              <w:t xml:space="preserve">       </w:t>
            </w:r>
            <w:r w:rsidRPr="00937347">
              <w:rPr>
                <w:rFonts w:ascii="Consolas" w:eastAsia="Times New Roman" w:hAnsi="Consolas" w:cs="Segoe UI"/>
                <w:color w:val="E36209"/>
                <w:sz w:val="18"/>
                <w:szCs w:val="18"/>
                <w:lang w:val="x-none" w:eastAsia="x-none"/>
              </w:rPr>
              <w:t>file</w:t>
            </w:r>
            <w:r w:rsidRPr="00937347">
              <w:rPr>
                <w:rFonts w:ascii="Consolas" w:eastAsia="Times New Roman" w:hAnsi="Consolas" w:cs="Segoe UI"/>
                <w:color w:val="24292E"/>
                <w:sz w:val="18"/>
                <w:szCs w:val="18"/>
                <w:lang w:val="x-none" w:eastAsia="x-none"/>
              </w:rPr>
              <w:t>.write(</w:t>
            </w:r>
            <w:r w:rsidRPr="00937347">
              <w:rPr>
                <w:rFonts w:ascii="Consolas" w:eastAsia="Times New Roman" w:hAnsi="Consolas" w:cs="Segoe UI"/>
                <w:color w:val="032F62"/>
                <w:sz w:val="18"/>
                <w:szCs w:val="18"/>
                <w:lang w:val="x-none" w:eastAsia="x-none"/>
              </w:rPr>
              <w:t>'\n'</w:t>
            </w:r>
            <w:r w:rsidRPr="00937347">
              <w:rPr>
                <w:rFonts w:ascii="Consolas" w:eastAsia="Times New Roman" w:hAnsi="Consolas" w:cs="Segoe UI"/>
                <w:color w:val="24292E"/>
                <w:sz w:val="18"/>
                <w:szCs w:val="18"/>
                <w:lang w:val="x-none" w:eastAsia="x-none"/>
              </w:rPr>
              <w:t>)</w:t>
            </w:r>
          </w:p>
        </w:tc>
      </w:tr>
      <w:tr w:rsidR="00937347" w:rsidRPr="00937347" w14:paraId="1B460F40" w14:textId="77777777" w:rsidTr="00937347">
        <w:tc>
          <w:tcPr>
            <w:tcW w:w="750" w:type="dxa"/>
            <w:shd w:val="clear" w:color="auto" w:fill="FFFFFF"/>
            <w:noWrap/>
            <w:tcMar>
              <w:top w:w="0" w:type="dxa"/>
              <w:left w:w="150" w:type="dxa"/>
              <w:bottom w:w="0" w:type="dxa"/>
              <w:right w:w="150" w:type="dxa"/>
            </w:tcMar>
            <w:hideMark/>
          </w:tcPr>
          <w:p w14:paraId="72B3B420" w14:textId="77777777" w:rsidR="00937347" w:rsidRPr="00937347" w:rsidRDefault="00937347" w:rsidP="00937347">
            <w:pPr>
              <w:spacing w:after="0" w:line="300" w:lineRule="atLeast"/>
              <w:rPr>
                <w:rFonts w:ascii="Consolas" w:eastAsia="Times New Roman" w:hAnsi="Consolas" w:cs="Segoe UI"/>
                <w:color w:val="24292E"/>
                <w:sz w:val="18"/>
                <w:szCs w:val="18"/>
                <w:lang w:val="x-none" w:eastAsia="x-none"/>
              </w:rPr>
            </w:pPr>
          </w:p>
        </w:tc>
        <w:tc>
          <w:tcPr>
            <w:tcW w:w="0" w:type="auto"/>
            <w:shd w:val="clear" w:color="auto" w:fill="FFFFFF"/>
            <w:tcMar>
              <w:top w:w="0" w:type="dxa"/>
              <w:left w:w="150" w:type="dxa"/>
              <w:bottom w:w="0" w:type="dxa"/>
              <w:right w:w="150" w:type="dxa"/>
            </w:tcMar>
            <w:hideMark/>
          </w:tcPr>
          <w:p w14:paraId="73122C9A" w14:textId="77777777" w:rsidR="00937347" w:rsidRPr="00937347" w:rsidRDefault="00937347" w:rsidP="00937347">
            <w:pPr>
              <w:spacing w:after="0" w:line="300" w:lineRule="atLeast"/>
              <w:rPr>
                <w:rFonts w:ascii="Consolas" w:eastAsia="Times New Roman" w:hAnsi="Consolas" w:cs="Segoe UI"/>
                <w:color w:val="24292E"/>
                <w:sz w:val="18"/>
                <w:szCs w:val="18"/>
                <w:lang w:val="x-none" w:eastAsia="x-none"/>
              </w:rPr>
            </w:pPr>
            <w:r w:rsidRPr="00937347">
              <w:rPr>
                <w:rFonts w:ascii="Consolas" w:eastAsia="Times New Roman" w:hAnsi="Consolas" w:cs="Segoe UI"/>
                <w:color w:val="24292E"/>
                <w:sz w:val="18"/>
                <w:szCs w:val="18"/>
                <w:lang w:val="x-none" w:eastAsia="x-none"/>
              </w:rPr>
              <w:t xml:space="preserve">       aud</w:t>
            </w:r>
            <w:r w:rsidRPr="00937347">
              <w:rPr>
                <w:rFonts w:ascii="Consolas" w:eastAsia="Times New Roman" w:hAnsi="Consolas" w:cs="Segoe UI"/>
                <w:color w:val="D73A49"/>
                <w:sz w:val="18"/>
                <w:szCs w:val="18"/>
                <w:lang w:val="x-none" w:eastAsia="x-none"/>
              </w:rPr>
              <w:t>=</w:t>
            </w:r>
            <w:r w:rsidRPr="00937347">
              <w:rPr>
                <w:rFonts w:ascii="Consolas" w:eastAsia="Times New Roman" w:hAnsi="Consolas" w:cs="Segoe UI"/>
                <w:color w:val="032F62"/>
                <w:sz w:val="18"/>
                <w:szCs w:val="18"/>
                <w:lang w:val="x-none" w:eastAsia="x-none"/>
              </w:rPr>
              <w:t>'0'</w:t>
            </w:r>
          </w:p>
        </w:tc>
      </w:tr>
      <w:tr w:rsidR="00937347" w:rsidRPr="00937347" w14:paraId="792DE3CC" w14:textId="77777777" w:rsidTr="00937347">
        <w:tc>
          <w:tcPr>
            <w:tcW w:w="750" w:type="dxa"/>
            <w:shd w:val="clear" w:color="auto" w:fill="FFFFFF"/>
            <w:noWrap/>
            <w:tcMar>
              <w:top w:w="0" w:type="dxa"/>
              <w:left w:w="150" w:type="dxa"/>
              <w:bottom w:w="0" w:type="dxa"/>
              <w:right w:w="150" w:type="dxa"/>
            </w:tcMar>
            <w:hideMark/>
          </w:tcPr>
          <w:p w14:paraId="69C3D51A" w14:textId="77777777" w:rsidR="00937347" w:rsidRPr="00937347" w:rsidRDefault="00937347" w:rsidP="00937347">
            <w:pPr>
              <w:spacing w:after="0" w:line="300" w:lineRule="atLeast"/>
              <w:rPr>
                <w:rFonts w:ascii="Consolas" w:eastAsia="Times New Roman" w:hAnsi="Consolas" w:cs="Segoe UI"/>
                <w:color w:val="24292E"/>
                <w:sz w:val="18"/>
                <w:szCs w:val="18"/>
                <w:lang w:val="x-none" w:eastAsia="x-none"/>
              </w:rPr>
            </w:pPr>
          </w:p>
        </w:tc>
        <w:tc>
          <w:tcPr>
            <w:tcW w:w="0" w:type="auto"/>
            <w:shd w:val="clear" w:color="auto" w:fill="FFFFFF"/>
            <w:tcMar>
              <w:top w:w="0" w:type="dxa"/>
              <w:left w:w="150" w:type="dxa"/>
              <w:bottom w:w="0" w:type="dxa"/>
              <w:right w:w="150" w:type="dxa"/>
            </w:tcMar>
            <w:hideMark/>
          </w:tcPr>
          <w:p w14:paraId="2C9829EA" w14:textId="77777777" w:rsidR="00937347" w:rsidRDefault="00937347" w:rsidP="00937347">
            <w:pPr>
              <w:spacing w:after="0" w:line="300" w:lineRule="atLeast"/>
              <w:rPr>
                <w:rFonts w:ascii="Consolas" w:eastAsia="Times New Roman" w:hAnsi="Consolas" w:cs="Segoe UI"/>
                <w:color w:val="032F62"/>
                <w:sz w:val="18"/>
                <w:szCs w:val="18"/>
                <w:lang w:val="x-none" w:eastAsia="x-none"/>
              </w:rPr>
            </w:pPr>
            <w:r w:rsidRPr="00937347">
              <w:rPr>
                <w:rFonts w:ascii="Consolas" w:eastAsia="Times New Roman" w:hAnsi="Consolas" w:cs="Segoe UI"/>
                <w:color w:val="24292E"/>
                <w:sz w:val="18"/>
                <w:szCs w:val="18"/>
                <w:lang w:val="x-none" w:eastAsia="x-none"/>
              </w:rPr>
              <w:t xml:space="preserve">       pul</w:t>
            </w:r>
            <w:r w:rsidRPr="00937347">
              <w:rPr>
                <w:rFonts w:ascii="Consolas" w:eastAsia="Times New Roman" w:hAnsi="Consolas" w:cs="Segoe UI"/>
                <w:color w:val="D73A49"/>
                <w:sz w:val="18"/>
                <w:szCs w:val="18"/>
                <w:lang w:val="x-none" w:eastAsia="x-none"/>
              </w:rPr>
              <w:t>=</w:t>
            </w:r>
            <w:r w:rsidRPr="00937347">
              <w:rPr>
                <w:rFonts w:ascii="Consolas" w:eastAsia="Times New Roman" w:hAnsi="Consolas" w:cs="Segoe UI"/>
                <w:color w:val="032F62"/>
                <w:sz w:val="18"/>
                <w:szCs w:val="18"/>
                <w:lang w:val="x-none" w:eastAsia="x-none"/>
              </w:rPr>
              <w:t>'0'</w:t>
            </w:r>
          </w:p>
          <w:p w14:paraId="18D331E5" w14:textId="079310CB" w:rsidR="00937347" w:rsidRPr="00937347" w:rsidRDefault="00937347" w:rsidP="00937347">
            <w:pPr>
              <w:spacing w:after="0" w:line="300" w:lineRule="atLeast"/>
              <w:rPr>
                <w:rFonts w:ascii="Consolas" w:eastAsia="Times New Roman" w:hAnsi="Consolas" w:cs="Segoe UI"/>
                <w:color w:val="24292E"/>
                <w:sz w:val="18"/>
                <w:szCs w:val="18"/>
                <w:lang w:eastAsia="x-none"/>
              </w:rPr>
            </w:pPr>
            <w:r>
              <w:rPr>
                <w:rFonts w:ascii="Consolas" w:eastAsia="Times New Roman" w:hAnsi="Consolas" w:cs="Segoe UI"/>
                <w:color w:val="24292E"/>
                <w:sz w:val="18"/>
                <w:szCs w:val="18"/>
                <w:lang w:eastAsia="x-none"/>
              </w:rPr>
              <w:t xml:space="preserve">       ID = ‘1234’</w:t>
            </w:r>
          </w:p>
        </w:tc>
      </w:tr>
      <w:tr w:rsidR="00937347" w:rsidRPr="00937347" w14:paraId="71F4BD15" w14:textId="77777777" w:rsidTr="00937347">
        <w:tc>
          <w:tcPr>
            <w:tcW w:w="750" w:type="dxa"/>
            <w:shd w:val="clear" w:color="auto" w:fill="FFFFFF"/>
            <w:noWrap/>
            <w:tcMar>
              <w:top w:w="0" w:type="dxa"/>
              <w:left w:w="150" w:type="dxa"/>
              <w:bottom w:w="0" w:type="dxa"/>
              <w:right w:w="150" w:type="dxa"/>
            </w:tcMar>
            <w:hideMark/>
          </w:tcPr>
          <w:p w14:paraId="7088FF7E" w14:textId="62050809" w:rsidR="00937347" w:rsidRPr="00937347" w:rsidRDefault="00937347" w:rsidP="00937347">
            <w:pPr>
              <w:spacing w:after="0" w:line="300" w:lineRule="atLeast"/>
              <w:rPr>
                <w:rFonts w:ascii="Consolas" w:eastAsia="Times New Roman" w:hAnsi="Consolas" w:cs="Segoe UI"/>
                <w:color w:val="24292E"/>
                <w:sz w:val="18"/>
                <w:szCs w:val="18"/>
                <w:lang w:eastAsia="x-none"/>
              </w:rPr>
            </w:pPr>
          </w:p>
        </w:tc>
        <w:tc>
          <w:tcPr>
            <w:tcW w:w="0" w:type="auto"/>
            <w:shd w:val="clear" w:color="auto" w:fill="FFFFFF"/>
            <w:tcMar>
              <w:top w:w="0" w:type="dxa"/>
              <w:left w:w="150" w:type="dxa"/>
              <w:bottom w:w="0" w:type="dxa"/>
              <w:right w:w="150" w:type="dxa"/>
            </w:tcMar>
            <w:hideMark/>
          </w:tcPr>
          <w:p w14:paraId="52BE84AD" w14:textId="588991C6" w:rsidR="00937347" w:rsidRPr="00937347" w:rsidRDefault="00937347" w:rsidP="00937347">
            <w:pPr>
              <w:spacing w:after="0" w:line="300" w:lineRule="atLeast"/>
              <w:rPr>
                <w:rFonts w:ascii="Consolas" w:eastAsia="Times New Roman" w:hAnsi="Consolas" w:cs="Segoe UI"/>
                <w:color w:val="24292E"/>
                <w:sz w:val="18"/>
                <w:szCs w:val="18"/>
                <w:lang w:val="x-none" w:eastAsia="x-none"/>
              </w:rPr>
            </w:pPr>
            <w:r w:rsidRPr="00937347">
              <w:rPr>
                <w:rFonts w:ascii="Consolas" w:eastAsia="Times New Roman" w:hAnsi="Consolas" w:cs="Segoe UI"/>
                <w:color w:val="24292E"/>
                <w:sz w:val="18"/>
                <w:szCs w:val="18"/>
                <w:lang w:val="x-none" w:eastAsia="x-none"/>
              </w:rPr>
              <w:t xml:space="preserve">       purchases </w:t>
            </w:r>
            <w:r w:rsidRPr="00937347">
              <w:rPr>
                <w:rFonts w:ascii="Consolas" w:eastAsia="Times New Roman" w:hAnsi="Consolas" w:cs="Segoe UI"/>
                <w:color w:val="D73A49"/>
                <w:sz w:val="18"/>
                <w:szCs w:val="18"/>
                <w:lang w:val="x-none" w:eastAsia="x-none"/>
              </w:rPr>
              <w:t>=</w:t>
            </w:r>
            <w:r w:rsidRPr="00937347">
              <w:rPr>
                <w:rFonts w:ascii="Consolas" w:eastAsia="Times New Roman" w:hAnsi="Consolas" w:cs="Segoe UI"/>
                <w:color w:val="24292E"/>
                <w:sz w:val="18"/>
                <w:szCs w:val="18"/>
                <w:lang w:val="x-none" w:eastAsia="x-none"/>
              </w:rPr>
              <w:t xml:space="preserve"> [(</w:t>
            </w:r>
            <w:r>
              <w:rPr>
                <w:rFonts w:ascii="Consolas" w:eastAsia="Times New Roman" w:hAnsi="Consolas" w:cs="Segoe UI"/>
                <w:color w:val="24292E"/>
                <w:sz w:val="18"/>
                <w:szCs w:val="18"/>
                <w:lang w:eastAsia="x-none"/>
              </w:rPr>
              <w:t>ID,</w:t>
            </w:r>
            <w:r w:rsidRPr="00937347">
              <w:rPr>
                <w:rFonts w:ascii="Consolas" w:eastAsia="Times New Roman" w:hAnsi="Consolas" w:cs="Segoe UI"/>
                <w:color w:val="24292E"/>
                <w:sz w:val="18"/>
                <w:szCs w:val="18"/>
                <w:lang w:val="x-none" w:eastAsia="x-none"/>
              </w:rPr>
              <w:t>t,h,d,time,aud,pul)]</w:t>
            </w:r>
          </w:p>
        </w:tc>
      </w:tr>
      <w:tr w:rsidR="00937347" w:rsidRPr="00937347" w14:paraId="4A6E2744" w14:textId="77777777" w:rsidTr="00937347">
        <w:tc>
          <w:tcPr>
            <w:tcW w:w="750" w:type="dxa"/>
            <w:shd w:val="clear" w:color="auto" w:fill="FFFFFF"/>
            <w:noWrap/>
            <w:tcMar>
              <w:top w:w="0" w:type="dxa"/>
              <w:left w:w="150" w:type="dxa"/>
              <w:bottom w:w="0" w:type="dxa"/>
              <w:right w:w="150" w:type="dxa"/>
            </w:tcMar>
            <w:hideMark/>
          </w:tcPr>
          <w:p w14:paraId="5506BF78" w14:textId="77777777" w:rsidR="00937347" w:rsidRPr="00937347" w:rsidRDefault="00937347" w:rsidP="00937347">
            <w:pPr>
              <w:spacing w:after="0" w:line="300" w:lineRule="atLeast"/>
              <w:rPr>
                <w:rFonts w:ascii="Consolas" w:eastAsia="Times New Roman" w:hAnsi="Consolas" w:cs="Segoe UI"/>
                <w:color w:val="24292E"/>
                <w:sz w:val="18"/>
                <w:szCs w:val="18"/>
                <w:lang w:val="x-none" w:eastAsia="x-none"/>
              </w:rPr>
            </w:pPr>
          </w:p>
        </w:tc>
        <w:tc>
          <w:tcPr>
            <w:tcW w:w="0" w:type="auto"/>
            <w:shd w:val="clear" w:color="auto" w:fill="FFFFFF"/>
            <w:tcMar>
              <w:top w:w="0" w:type="dxa"/>
              <w:left w:w="150" w:type="dxa"/>
              <w:bottom w:w="0" w:type="dxa"/>
              <w:right w:w="150" w:type="dxa"/>
            </w:tcMar>
            <w:hideMark/>
          </w:tcPr>
          <w:p w14:paraId="7EEC4DB5" w14:textId="34C5D497" w:rsidR="00937347" w:rsidRPr="00937347" w:rsidRDefault="00937347" w:rsidP="00937347">
            <w:pPr>
              <w:spacing w:after="0" w:line="300" w:lineRule="atLeast"/>
              <w:rPr>
                <w:rFonts w:ascii="Consolas" w:eastAsia="Times New Roman" w:hAnsi="Consolas" w:cs="Segoe UI"/>
                <w:color w:val="24292E"/>
                <w:sz w:val="18"/>
                <w:szCs w:val="18"/>
                <w:lang w:val="x-none" w:eastAsia="x-none"/>
              </w:rPr>
            </w:pPr>
            <w:r w:rsidRPr="00937347">
              <w:rPr>
                <w:rFonts w:ascii="Consolas" w:eastAsia="Times New Roman" w:hAnsi="Consolas" w:cs="Segoe UI"/>
                <w:color w:val="24292E"/>
                <w:sz w:val="18"/>
                <w:szCs w:val="18"/>
                <w:lang w:val="x-none" w:eastAsia="x-none"/>
              </w:rPr>
              <w:t xml:space="preserve">       cur.executemany(</w:t>
            </w:r>
            <w:r w:rsidRPr="00937347">
              <w:rPr>
                <w:rFonts w:ascii="Consolas" w:eastAsia="Times New Roman" w:hAnsi="Consolas" w:cs="Segoe UI"/>
                <w:color w:val="032F62"/>
                <w:sz w:val="18"/>
                <w:szCs w:val="18"/>
                <w:lang w:val="x-none" w:eastAsia="x-none"/>
              </w:rPr>
              <w:t>'INSERT INTO data VALUES (</w:t>
            </w:r>
            <w:r>
              <w:rPr>
                <w:rFonts w:ascii="Consolas" w:eastAsia="Times New Roman" w:hAnsi="Consolas" w:cs="Segoe UI"/>
                <w:color w:val="032F62"/>
                <w:sz w:val="18"/>
                <w:szCs w:val="18"/>
                <w:lang w:eastAsia="x-none"/>
              </w:rPr>
              <w:t>?,</w:t>
            </w:r>
            <w:r w:rsidRPr="00937347">
              <w:rPr>
                <w:rFonts w:ascii="Consolas" w:eastAsia="Times New Roman" w:hAnsi="Consolas" w:cs="Segoe UI"/>
                <w:color w:val="032F62"/>
                <w:sz w:val="18"/>
                <w:szCs w:val="18"/>
                <w:lang w:val="x-none" w:eastAsia="x-none"/>
              </w:rPr>
              <w:t>?,?,?,?,?,?)'</w:t>
            </w:r>
            <w:r w:rsidRPr="00937347">
              <w:rPr>
                <w:rFonts w:ascii="Consolas" w:eastAsia="Times New Roman" w:hAnsi="Consolas" w:cs="Segoe UI"/>
                <w:color w:val="24292E"/>
                <w:sz w:val="18"/>
                <w:szCs w:val="18"/>
                <w:lang w:val="x-none" w:eastAsia="x-none"/>
              </w:rPr>
              <w:t>,purchases)</w:t>
            </w:r>
          </w:p>
        </w:tc>
      </w:tr>
      <w:tr w:rsidR="00937347" w:rsidRPr="00937347" w14:paraId="2E3ECB0C" w14:textId="77777777" w:rsidTr="00937347">
        <w:tc>
          <w:tcPr>
            <w:tcW w:w="750" w:type="dxa"/>
            <w:shd w:val="clear" w:color="auto" w:fill="FFFFFF"/>
            <w:noWrap/>
            <w:tcMar>
              <w:top w:w="0" w:type="dxa"/>
              <w:left w:w="150" w:type="dxa"/>
              <w:bottom w:w="0" w:type="dxa"/>
              <w:right w:w="150" w:type="dxa"/>
            </w:tcMar>
            <w:hideMark/>
          </w:tcPr>
          <w:p w14:paraId="7EE5481F" w14:textId="77777777" w:rsidR="00937347" w:rsidRPr="00937347" w:rsidRDefault="00937347" w:rsidP="00937347">
            <w:pPr>
              <w:spacing w:after="0" w:line="300" w:lineRule="atLeast"/>
              <w:rPr>
                <w:rFonts w:ascii="Consolas" w:eastAsia="Times New Roman" w:hAnsi="Consolas" w:cs="Segoe UI"/>
                <w:color w:val="24292E"/>
                <w:sz w:val="18"/>
                <w:szCs w:val="18"/>
                <w:lang w:val="x-none" w:eastAsia="x-none"/>
              </w:rPr>
            </w:pPr>
          </w:p>
        </w:tc>
        <w:tc>
          <w:tcPr>
            <w:tcW w:w="0" w:type="auto"/>
            <w:shd w:val="clear" w:color="auto" w:fill="FFFFFF"/>
            <w:tcMar>
              <w:top w:w="0" w:type="dxa"/>
              <w:left w:w="150" w:type="dxa"/>
              <w:bottom w:w="0" w:type="dxa"/>
              <w:right w:w="150" w:type="dxa"/>
            </w:tcMar>
            <w:hideMark/>
          </w:tcPr>
          <w:p w14:paraId="3D0CC718" w14:textId="77777777" w:rsidR="00937347" w:rsidRPr="00937347" w:rsidRDefault="00937347" w:rsidP="00937347">
            <w:pPr>
              <w:spacing w:after="0" w:line="300" w:lineRule="atLeast"/>
              <w:rPr>
                <w:rFonts w:ascii="Consolas" w:eastAsia="Times New Roman" w:hAnsi="Consolas" w:cs="Segoe UI"/>
                <w:color w:val="24292E"/>
                <w:sz w:val="18"/>
                <w:szCs w:val="18"/>
                <w:lang w:val="x-none" w:eastAsia="x-none"/>
              </w:rPr>
            </w:pPr>
            <w:r w:rsidRPr="00937347">
              <w:rPr>
                <w:rFonts w:ascii="Consolas" w:eastAsia="Times New Roman" w:hAnsi="Consolas" w:cs="Segoe UI"/>
                <w:color w:val="24292E"/>
                <w:sz w:val="18"/>
                <w:szCs w:val="18"/>
                <w:lang w:val="x-none" w:eastAsia="x-none"/>
              </w:rPr>
              <w:t xml:space="preserve">       conn.commit()</w:t>
            </w:r>
          </w:p>
        </w:tc>
      </w:tr>
      <w:tr w:rsidR="00937347" w:rsidRPr="00937347" w14:paraId="04040BE5" w14:textId="77777777" w:rsidTr="00937347">
        <w:tc>
          <w:tcPr>
            <w:tcW w:w="750" w:type="dxa"/>
            <w:shd w:val="clear" w:color="auto" w:fill="FFFFFF"/>
            <w:noWrap/>
            <w:tcMar>
              <w:top w:w="0" w:type="dxa"/>
              <w:left w:w="150" w:type="dxa"/>
              <w:bottom w:w="0" w:type="dxa"/>
              <w:right w:w="150" w:type="dxa"/>
            </w:tcMar>
            <w:hideMark/>
          </w:tcPr>
          <w:p w14:paraId="3A005158" w14:textId="77777777" w:rsidR="00937347" w:rsidRPr="00937347" w:rsidRDefault="00937347" w:rsidP="00937347">
            <w:pPr>
              <w:spacing w:after="0" w:line="300" w:lineRule="atLeast"/>
              <w:rPr>
                <w:rFonts w:ascii="Consolas" w:eastAsia="Times New Roman" w:hAnsi="Consolas" w:cs="Segoe UI"/>
                <w:color w:val="24292E"/>
                <w:sz w:val="18"/>
                <w:szCs w:val="18"/>
                <w:lang w:val="x-none" w:eastAsia="x-none"/>
              </w:rPr>
            </w:pPr>
          </w:p>
        </w:tc>
        <w:tc>
          <w:tcPr>
            <w:tcW w:w="0" w:type="auto"/>
            <w:shd w:val="clear" w:color="auto" w:fill="FFFFFF"/>
            <w:tcMar>
              <w:top w:w="0" w:type="dxa"/>
              <w:left w:w="150" w:type="dxa"/>
              <w:bottom w:w="0" w:type="dxa"/>
              <w:right w:w="150" w:type="dxa"/>
            </w:tcMar>
            <w:hideMark/>
          </w:tcPr>
          <w:p w14:paraId="393D6979" w14:textId="31E4D4FC" w:rsidR="00937347" w:rsidRPr="00937347" w:rsidRDefault="00937347" w:rsidP="00937347">
            <w:pPr>
              <w:spacing w:after="0" w:line="300" w:lineRule="atLeast"/>
              <w:rPr>
                <w:rFonts w:ascii="Consolas" w:eastAsia="Times New Roman" w:hAnsi="Consolas" w:cs="Segoe UI"/>
                <w:color w:val="24292E"/>
                <w:sz w:val="18"/>
                <w:szCs w:val="18"/>
                <w:lang w:val="x-none" w:eastAsia="x-none"/>
              </w:rPr>
            </w:pPr>
          </w:p>
        </w:tc>
      </w:tr>
      <w:tr w:rsidR="00937347" w:rsidRPr="00937347" w14:paraId="23D9D704" w14:textId="77777777" w:rsidTr="00937347">
        <w:tc>
          <w:tcPr>
            <w:tcW w:w="750" w:type="dxa"/>
            <w:shd w:val="clear" w:color="auto" w:fill="FFFFFF"/>
            <w:noWrap/>
            <w:tcMar>
              <w:top w:w="0" w:type="dxa"/>
              <w:left w:w="150" w:type="dxa"/>
              <w:bottom w:w="0" w:type="dxa"/>
              <w:right w:w="150" w:type="dxa"/>
            </w:tcMar>
            <w:hideMark/>
          </w:tcPr>
          <w:p w14:paraId="2A4907DD" w14:textId="77777777" w:rsidR="00937347" w:rsidRPr="00937347" w:rsidRDefault="00937347" w:rsidP="00937347">
            <w:pPr>
              <w:spacing w:after="0" w:line="300" w:lineRule="atLeast"/>
              <w:rPr>
                <w:rFonts w:ascii="Consolas" w:eastAsia="Times New Roman" w:hAnsi="Consolas" w:cs="Segoe UI"/>
                <w:color w:val="24292E"/>
                <w:sz w:val="18"/>
                <w:szCs w:val="18"/>
                <w:lang w:val="x-none" w:eastAsia="x-none"/>
              </w:rPr>
            </w:pPr>
          </w:p>
        </w:tc>
        <w:tc>
          <w:tcPr>
            <w:tcW w:w="0" w:type="auto"/>
            <w:shd w:val="clear" w:color="auto" w:fill="FFFFFF"/>
            <w:tcMar>
              <w:top w:w="0" w:type="dxa"/>
              <w:left w:w="150" w:type="dxa"/>
              <w:bottom w:w="0" w:type="dxa"/>
              <w:right w:w="150" w:type="dxa"/>
            </w:tcMar>
            <w:hideMark/>
          </w:tcPr>
          <w:p w14:paraId="4EBF818D" w14:textId="6BE19D74" w:rsidR="00937347" w:rsidRPr="00937347" w:rsidRDefault="00937347" w:rsidP="00937347">
            <w:pPr>
              <w:spacing w:after="0" w:line="300" w:lineRule="atLeast"/>
              <w:rPr>
                <w:rFonts w:ascii="Consolas" w:eastAsia="Times New Roman" w:hAnsi="Consolas" w:cs="Segoe UI"/>
                <w:color w:val="24292E"/>
                <w:sz w:val="18"/>
                <w:szCs w:val="18"/>
                <w:lang w:val="x-none" w:eastAsia="x-none"/>
              </w:rPr>
            </w:pPr>
            <w:r w:rsidRPr="00937347">
              <w:rPr>
                <w:rFonts w:ascii="Consolas" w:eastAsia="Times New Roman" w:hAnsi="Consolas" w:cs="Segoe UI"/>
                <w:color w:val="24292E"/>
                <w:sz w:val="18"/>
                <w:szCs w:val="18"/>
                <w:lang w:val="x-none" w:eastAsia="x-none"/>
              </w:rPr>
              <w:t xml:space="preserve">       </w:t>
            </w:r>
          </w:p>
        </w:tc>
      </w:tr>
      <w:tr w:rsidR="00937347" w:rsidRPr="00937347" w14:paraId="38533C77" w14:textId="77777777" w:rsidTr="00937347">
        <w:tc>
          <w:tcPr>
            <w:tcW w:w="750" w:type="dxa"/>
            <w:shd w:val="clear" w:color="auto" w:fill="FFFFFF"/>
            <w:noWrap/>
            <w:tcMar>
              <w:top w:w="0" w:type="dxa"/>
              <w:left w:w="150" w:type="dxa"/>
              <w:bottom w:w="0" w:type="dxa"/>
              <w:right w:w="150" w:type="dxa"/>
            </w:tcMar>
            <w:hideMark/>
          </w:tcPr>
          <w:p w14:paraId="771A714B" w14:textId="77777777" w:rsidR="00937347" w:rsidRPr="00937347" w:rsidRDefault="00937347" w:rsidP="00937347">
            <w:pPr>
              <w:spacing w:after="0" w:line="300" w:lineRule="atLeast"/>
              <w:rPr>
                <w:rFonts w:ascii="Consolas" w:eastAsia="Times New Roman" w:hAnsi="Consolas" w:cs="Segoe UI"/>
                <w:color w:val="24292E"/>
                <w:sz w:val="18"/>
                <w:szCs w:val="18"/>
                <w:lang w:val="x-none" w:eastAsia="x-none"/>
              </w:rPr>
            </w:pPr>
          </w:p>
        </w:tc>
        <w:tc>
          <w:tcPr>
            <w:tcW w:w="0" w:type="auto"/>
            <w:shd w:val="clear" w:color="auto" w:fill="FFFFFF"/>
            <w:tcMar>
              <w:top w:w="0" w:type="dxa"/>
              <w:left w:w="150" w:type="dxa"/>
              <w:bottom w:w="0" w:type="dxa"/>
              <w:right w:w="150" w:type="dxa"/>
            </w:tcMar>
            <w:hideMark/>
          </w:tcPr>
          <w:p w14:paraId="613E9126" w14:textId="77777777" w:rsidR="00937347" w:rsidRPr="00937347" w:rsidRDefault="00937347" w:rsidP="00937347">
            <w:pPr>
              <w:spacing w:after="0" w:line="300" w:lineRule="atLeast"/>
              <w:jc w:val="right"/>
              <w:rPr>
                <w:rFonts w:ascii="Times New Roman" w:eastAsia="Times New Roman" w:hAnsi="Times New Roman" w:cs="Times New Roman"/>
                <w:sz w:val="20"/>
                <w:szCs w:val="20"/>
                <w:lang w:val="x-none" w:eastAsia="x-none"/>
              </w:rPr>
            </w:pPr>
          </w:p>
        </w:tc>
      </w:tr>
      <w:tr w:rsidR="00937347" w:rsidRPr="00937347" w14:paraId="5E2A814C" w14:textId="77777777" w:rsidTr="00937347">
        <w:tc>
          <w:tcPr>
            <w:tcW w:w="750" w:type="dxa"/>
            <w:shd w:val="clear" w:color="auto" w:fill="FFFFFF"/>
            <w:noWrap/>
            <w:tcMar>
              <w:top w:w="0" w:type="dxa"/>
              <w:left w:w="150" w:type="dxa"/>
              <w:bottom w:w="0" w:type="dxa"/>
              <w:right w:w="150" w:type="dxa"/>
            </w:tcMar>
            <w:hideMark/>
          </w:tcPr>
          <w:p w14:paraId="7188C5DB" w14:textId="77777777" w:rsidR="00937347" w:rsidRPr="00937347" w:rsidRDefault="00937347" w:rsidP="00937347">
            <w:pPr>
              <w:spacing w:after="0" w:line="300" w:lineRule="atLeast"/>
              <w:rPr>
                <w:rFonts w:ascii="Times New Roman" w:eastAsia="Times New Roman" w:hAnsi="Times New Roman" w:cs="Times New Roman"/>
                <w:sz w:val="20"/>
                <w:szCs w:val="20"/>
                <w:lang w:val="x-none" w:eastAsia="x-none"/>
              </w:rPr>
            </w:pPr>
          </w:p>
        </w:tc>
        <w:tc>
          <w:tcPr>
            <w:tcW w:w="0" w:type="auto"/>
            <w:shd w:val="clear" w:color="auto" w:fill="FFFFFF"/>
            <w:tcMar>
              <w:top w:w="0" w:type="dxa"/>
              <w:left w:w="150" w:type="dxa"/>
              <w:bottom w:w="0" w:type="dxa"/>
              <w:right w:w="150" w:type="dxa"/>
            </w:tcMar>
            <w:hideMark/>
          </w:tcPr>
          <w:p w14:paraId="271B5221" w14:textId="31D2C4C7" w:rsidR="00937347" w:rsidRPr="00937347" w:rsidRDefault="004A13D5" w:rsidP="00937347">
            <w:pPr>
              <w:spacing w:after="0" w:line="300" w:lineRule="atLeast"/>
              <w:rPr>
                <w:rFonts w:ascii="Consolas" w:eastAsia="Times New Roman" w:hAnsi="Consolas" w:cs="Segoe UI"/>
                <w:color w:val="24292E"/>
                <w:sz w:val="18"/>
                <w:szCs w:val="18"/>
                <w:lang w:val="x-none" w:eastAsia="x-none"/>
              </w:rPr>
            </w:pPr>
            <w:r>
              <w:rPr>
                <w:rFonts w:ascii="Consolas" w:eastAsia="Times New Roman" w:hAnsi="Consolas" w:cs="Segoe UI" w:hint="cs"/>
                <w:color w:val="24292E"/>
                <w:sz w:val="18"/>
                <w:szCs w:val="18"/>
                <w:rtl/>
                <w:lang w:val="x-none" w:eastAsia="x-none"/>
              </w:rPr>
              <w:t xml:space="preserve">    </w:t>
            </w:r>
            <w:r w:rsidR="00937347" w:rsidRPr="00937347">
              <w:rPr>
                <w:rFonts w:ascii="Consolas" w:eastAsia="Times New Roman" w:hAnsi="Consolas" w:cs="Segoe UI"/>
                <w:color w:val="24292E"/>
                <w:sz w:val="18"/>
                <w:szCs w:val="18"/>
                <w:lang w:val="x-none" w:eastAsia="x-none"/>
              </w:rPr>
              <w:t xml:space="preserve">  </w:t>
            </w:r>
            <w:r>
              <w:rPr>
                <w:rFonts w:ascii="Consolas" w:eastAsia="Times New Roman" w:hAnsi="Consolas" w:cs="Segoe UI" w:hint="cs"/>
                <w:color w:val="24292E"/>
                <w:sz w:val="18"/>
                <w:szCs w:val="18"/>
                <w:rtl/>
                <w:lang w:val="x-none" w:eastAsia="x-none"/>
              </w:rPr>
              <w:t xml:space="preserve">  </w:t>
            </w:r>
            <w:r w:rsidR="00937347" w:rsidRPr="00937347">
              <w:rPr>
                <w:rFonts w:ascii="Consolas" w:eastAsia="Times New Roman" w:hAnsi="Consolas" w:cs="Segoe UI"/>
                <w:color w:val="24292E"/>
                <w:sz w:val="18"/>
                <w:szCs w:val="18"/>
                <w:lang w:val="x-none" w:eastAsia="x-none"/>
              </w:rPr>
              <w:t xml:space="preserve"> dd </w:t>
            </w:r>
            <w:r w:rsidR="00937347" w:rsidRPr="00937347">
              <w:rPr>
                <w:rFonts w:ascii="Consolas" w:eastAsia="Times New Roman" w:hAnsi="Consolas" w:cs="Segoe UI"/>
                <w:color w:val="D73A49"/>
                <w:sz w:val="18"/>
                <w:szCs w:val="18"/>
                <w:lang w:val="x-none" w:eastAsia="x-none"/>
              </w:rPr>
              <w:t>=</w:t>
            </w:r>
            <w:r w:rsidR="00937347" w:rsidRPr="00937347">
              <w:rPr>
                <w:rFonts w:ascii="Consolas" w:eastAsia="Times New Roman" w:hAnsi="Consolas" w:cs="Segoe UI"/>
                <w:color w:val="24292E"/>
                <w:sz w:val="18"/>
                <w:szCs w:val="18"/>
                <w:lang w:val="x-none" w:eastAsia="x-none"/>
              </w:rPr>
              <w:t xml:space="preserve"> cur.execute(</w:t>
            </w:r>
            <w:r w:rsidR="00937347" w:rsidRPr="00937347">
              <w:rPr>
                <w:rFonts w:ascii="Consolas" w:eastAsia="Times New Roman" w:hAnsi="Consolas" w:cs="Segoe UI"/>
                <w:color w:val="032F62"/>
                <w:sz w:val="18"/>
                <w:szCs w:val="18"/>
                <w:lang w:val="x-none" w:eastAsia="x-none"/>
              </w:rPr>
              <w:t>"SELECT * FROM data"</w:t>
            </w:r>
            <w:r w:rsidR="00937347" w:rsidRPr="00937347">
              <w:rPr>
                <w:rFonts w:ascii="Consolas" w:eastAsia="Times New Roman" w:hAnsi="Consolas" w:cs="Segoe UI"/>
                <w:color w:val="24292E"/>
                <w:sz w:val="18"/>
                <w:szCs w:val="18"/>
                <w:lang w:val="x-none" w:eastAsia="x-none"/>
              </w:rPr>
              <w:t>)</w:t>
            </w:r>
          </w:p>
        </w:tc>
      </w:tr>
      <w:tr w:rsidR="00937347" w:rsidRPr="00937347" w14:paraId="581DF12E" w14:textId="77777777" w:rsidTr="00937347">
        <w:tc>
          <w:tcPr>
            <w:tcW w:w="750" w:type="dxa"/>
            <w:shd w:val="clear" w:color="auto" w:fill="FFFFFF"/>
            <w:noWrap/>
            <w:tcMar>
              <w:top w:w="0" w:type="dxa"/>
              <w:left w:w="150" w:type="dxa"/>
              <w:bottom w:w="0" w:type="dxa"/>
              <w:right w:w="150" w:type="dxa"/>
            </w:tcMar>
            <w:hideMark/>
          </w:tcPr>
          <w:p w14:paraId="1FAF1B20" w14:textId="624988A1" w:rsidR="00937347" w:rsidRPr="00937347" w:rsidRDefault="004A13D5" w:rsidP="00937347">
            <w:pPr>
              <w:spacing w:after="0" w:line="300" w:lineRule="atLeast"/>
              <w:rPr>
                <w:rFonts w:ascii="Consolas" w:eastAsia="Times New Roman" w:hAnsi="Consolas" w:cs="Segoe UI"/>
                <w:color w:val="24292E"/>
                <w:sz w:val="18"/>
                <w:szCs w:val="18"/>
                <w:lang w:val="x-none" w:eastAsia="x-none"/>
              </w:rPr>
            </w:pPr>
            <w:r>
              <w:rPr>
                <w:rFonts w:ascii="Consolas" w:eastAsia="Times New Roman" w:hAnsi="Consolas" w:cs="Segoe UI" w:hint="cs"/>
                <w:color w:val="24292E"/>
                <w:sz w:val="18"/>
                <w:szCs w:val="18"/>
                <w:rtl/>
                <w:lang w:val="x-none" w:eastAsia="x-none"/>
              </w:rPr>
              <w:t xml:space="preserve">  </w:t>
            </w:r>
          </w:p>
        </w:tc>
        <w:tc>
          <w:tcPr>
            <w:tcW w:w="0" w:type="auto"/>
            <w:shd w:val="clear" w:color="auto" w:fill="FFFFFF"/>
            <w:tcMar>
              <w:top w:w="0" w:type="dxa"/>
              <w:left w:w="150" w:type="dxa"/>
              <w:bottom w:w="0" w:type="dxa"/>
              <w:right w:w="150" w:type="dxa"/>
            </w:tcMar>
            <w:hideMark/>
          </w:tcPr>
          <w:p w14:paraId="1BB05E4A" w14:textId="2719B842" w:rsidR="00937347" w:rsidRPr="00937347" w:rsidRDefault="00937347" w:rsidP="00937347">
            <w:pPr>
              <w:spacing w:after="0" w:line="300" w:lineRule="atLeast"/>
              <w:rPr>
                <w:rFonts w:ascii="Consolas" w:eastAsia="Times New Roman" w:hAnsi="Consolas" w:cs="Segoe UI"/>
                <w:color w:val="24292E"/>
                <w:sz w:val="18"/>
                <w:szCs w:val="18"/>
                <w:lang w:val="x-none" w:eastAsia="x-none"/>
              </w:rPr>
            </w:pPr>
            <w:r w:rsidRPr="00937347">
              <w:rPr>
                <w:rFonts w:ascii="Consolas" w:eastAsia="Times New Roman" w:hAnsi="Consolas" w:cs="Segoe UI"/>
                <w:color w:val="24292E"/>
                <w:sz w:val="18"/>
                <w:szCs w:val="18"/>
                <w:lang w:val="x-none" w:eastAsia="x-none"/>
              </w:rPr>
              <w:t xml:space="preserve">  </w:t>
            </w:r>
            <w:r w:rsidR="004A13D5">
              <w:rPr>
                <w:rFonts w:ascii="Consolas" w:eastAsia="Times New Roman" w:hAnsi="Consolas" w:cs="Segoe UI" w:hint="cs"/>
                <w:color w:val="24292E"/>
                <w:sz w:val="18"/>
                <w:szCs w:val="18"/>
                <w:rtl/>
                <w:lang w:val="x-none" w:eastAsia="x-none"/>
              </w:rPr>
              <w:t xml:space="preserve">    </w:t>
            </w:r>
            <w:r w:rsidRPr="00937347">
              <w:rPr>
                <w:rFonts w:ascii="Consolas" w:eastAsia="Times New Roman" w:hAnsi="Consolas" w:cs="Segoe UI"/>
                <w:color w:val="24292E"/>
                <w:sz w:val="18"/>
                <w:szCs w:val="18"/>
                <w:lang w:val="x-none" w:eastAsia="x-none"/>
              </w:rPr>
              <w:t xml:space="preserve"> </w:t>
            </w:r>
            <w:r w:rsidR="004A13D5">
              <w:rPr>
                <w:rFonts w:ascii="Consolas" w:eastAsia="Times New Roman" w:hAnsi="Consolas" w:cs="Segoe UI" w:hint="cs"/>
                <w:color w:val="24292E"/>
                <w:sz w:val="18"/>
                <w:szCs w:val="18"/>
                <w:rtl/>
                <w:lang w:val="x-none" w:eastAsia="x-none"/>
              </w:rPr>
              <w:t xml:space="preserve"> </w:t>
            </w:r>
            <w:bookmarkStart w:id="102" w:name="_GoBack"/>
            <w:bookmarkEnd w:id="102"/>
            <w:r w:rsidRPr="00937347">
              <w:rPr>
                <w:rFonts w:ascii="Consolas" w:eastAsia="Times New Roman" w:hAnsi="Consolas" w:cs="Segoe UI"/>
                <w:color w:val="D73A49"/>
                <w:sz w:val="18"/>
                <w:szCs w:val="18"/>
                <w:lang w:val="x-none" w:eastAsia="x-none"/>
              </w:rPr>
              <w:t>with</w:t>
            </w:r>
            <w:r w:rsidRPr="00937347">
              <w:rPr>
                <w:rFonts w:ascii="Consolas" w:eastAsia="Times New Roman" w:hAnsi="Consolas" w:cs="Segoe UI"/>
                <w:color w:val="24292E"/>
                <w:sz w:val="18"/>
                <w:szCs w:val="18"/>
                <w:lang w:val="x-none" w:eastAsia="x-none"/>
              </w:rPr>
              <w:t xml:space="preserve"> </w:t>
            </w:r>
            <w:r w:rsidRPr="00937347">
              <w:rPr>
                <w:rFonts w:ascii="Consolas" w:eastAsia="Times New Roman" w:hAnsi="Consolas" w:cs="Segoe UI"/>
                <w:color w:val="005CC5"/>
                <w:sz w:val="18"/>
                <w:szCs w:val="18"/>
                <w:lang w:val="x-none" w:eastAsia="x-none"/>
              </w:rPr>
              <w:t>open</w:t>
            </w:r>
            <w:r w:rsidRPr="00937347">
              <w:rPr>
                <w:rFonts w:ascii="Consolas" w:eastAsia="Times New Roman" w:hAnsi="Consolas" w:cs="Segoe UI"/>
                <w:color w:val="24292E"/>
                <w:sz w:val="18"/>
                <w:szCs w:val="18"/>
                <w:lang w:val="x-none" w:eastAsia="x-none"/>
              </w:rPr>
              <w:t>(</w:t>
            </w:r>
            <w:r w:rsidRPr="00937347">
              <w:rPr>
                <w:rFonts w:ascii="Consolas" w:eastAsia="Times New Roman" w:hAnsi="Consolas" w:cs="Segoe UI"/>
                <w:color w:val="032F62"/>
                <w:sz w:val="18"/>
                <w:szCs w:val="18"/>
                <w:lang w:val="x-none" w:eastAsia="x-none"/>
              </w:rPr>
              <w:t>'history.csv'</w:t>
            </w:r>
            <w:r w:rsidRPr="00937347">
              <w:rPr>
                <w:rFonts w:ascii="Consolas" w:eastAsia="Times New Roman" w:hAnsi="Consolas" w:cs="Segoe UI"/>
                <w:color w:val="24292E"/>
                <w:sz w:val="18"/>
                <w:szCs w:val="18"/>
                <w:lang w:val="x-none" w:eastAsia="x-none"/>
              </w:rPr>
              <w:t xml:space="preserve">, </w:t>
            </w:r>
            <w:r w:rsidRPr="00937347">
              <w:rPr>
                <w:rFonts w:ascii="Consolas" w:eastAsia="Times New Roman" w:hAnsi="Consolas" w:cs="Segoe UI"/>
                <w:color w:val="032F62"/>
                <w:sz w:val="18"/>
                <w:szCs w:val="18"/>
                <w:lang w:val="x-none" w:eastAsia="x-none"/>
              </w:rPr>
              <w:t>'w'</w:t>
            </w:r>
            <w:r w:rsidRPr="00937347">
              <w:rPr>
                <w:rFonts w:ascii="Consolas" w:eastAsia="Times New Roman" w:hAnsi="Consolas" w:cs="Segoe UI"/>
                <w:color w:val="24292E"/>
                <w:sz w:val="18"/>
                <w:szCs w:val="18"/>
                <w:lang w:val="x-none" w:eastAsia="x-none"/>
              </w:rPr>
              <w:t xml:space="preserve">) </w:t>
            </w:r>
            <w:r w:rsidRPr="00937347">
              <w:rPr>
                <w:rFonts w:ascii="Consolas" w:eastAsia="Times New Roman" w:hAnsi="Consolas" w:cs="Segoe UI"/>
                <w:color w:val="D73A49"/>
                <w:sz w:val="18"/>
                <w:szCs w:val="18"/>
                <w:lang w:val="x-none" w:eastAsia="x-none"/>
              </w:rPr>
              <w:t>as</w:t>
            </w:r>
            <w:r w:rsidRPr="00937347">
              <w:rPr>
                <w:rFonts w:ascii="Consolas" w:eastAsia="Times New Roman" w:hAnsi="Consolas" w:cs="Segoe UI"/>
                <w:color w:val="24292E"/>
                <w:sz w:val="18"/>
                <w:szCs w:val="18"/>
                <w:lang w:val="x-none" w:eastAsia="x-none"/>
              </w:rPr>
              <w:t xml:space="preserve"> f:</w:t>
            </w:r>
          </w:p>
        </w:tc>
      </w:tr>
      <w:tr w:rsidR="00937347" w:rsidRPr="00937347" w14:paraId="02A63FA2" w14:textId="77777777" w:rsidTr="00937347">
        <w:tc>
          <w:tcPr>
            <w:tcW w:w="750" w:type="dxa"/>
            <w:shd w:val="clear" w:color="auto" w:fill="FFFFFF"/>
            <w:noWrap/>
            <w:tcMar>
              <w:top w:w="0" w:type="dxa"/>
              <w:left w:w="150" w:type="dxa"/>
              <w:bottom w:w="0" w:type="dxa"/>
              <w:right w:w="150" w:type="dxa"/>
            </w:tcMar>
            <w:hideMark/>
          </w:tcPr>
          <w:p w14:paraId="0FBA69AD" w14:textId="77777777" w:rsidR="00937347" w:rsidRPr="00937347" w:rsidRDefault="00937347" w:rsidP="00937347">
            <w:pPr>
              <w:spacing w:after="0" w:line="300" w:lineRule="atLeast"/>
              <w:rPr>
                <w:rFonts w:ascii="Consolas" w:eastAsia="Times New Roman" w:hAnsi="Consolas" w:cs="Segoe UI"/>
                <w:color w:val="24292E"/>
                <w:sz w:val="18"/>
                <w:szCs w:val="18"/>
                <w:lang w:val="x-none" w:eastAsia="x-none"/>
              </w:rPr>
            </w:pPr>
          </w:p>
        </w:tc>
        <w:tc>
          <w:tcPr>
            <w:tcW w:w="0" w:type="auto"/>
            <w:shd w:val="clear" w:color="auto" w:fill="FFFFFF"/>
            <w:tcMar>
              <w:top w:w="0" w:type="dxa"/>
              <w:left w:w="150" w:type="dxa"/>
              <w:bottom w:w="0" w:type="dxa"/>
              <w:right w:w="150" w:type="dxa"/>
            </w:tcMar>
            <w:hideMark/>
          </w:tcPr>
          <w:p w14:paraId="7D74BDE7" w14:textId="77777777" w:rsidR="00937347" w:rsidRPr="00937347" w:rsidRDefault="00937347" w:rsidP="00937347">
            <w:pPr>
              <w:spacing w:after="0" w:line="300" w:lineRule="atLeast"/>
              <w:rPr>
                <w:rFonts w:ascii="Consolas" w:eastAsia="Times New Roman" w:hAnsi="Consolas" w:cs="Segoe UI"/>
                <w:color w:val="24292E"/>
                <w:sz w:val="18"/>
                <w:szCs w:val="18"/>
                <w:lang w:val="x-none" w:eastAsia="x-none"/>
              </w:rPr>
            </w:pPr>
            <w:r w:rsidRPr="00937347">
              <w:rPr>
                <w:rFonts w:ascii="Consolas" w:eastAsia="Times New Roman" w:hAnsi="Consolas" w:cs="Segoe UI"/>
                <w:color w:val="24292E"/>
                <w:sz w:val="18"/>
                <w:szCs w:val="18"/>
                <w:lang w:val="x-none" w:eastAsia="x-none"/>
              </w:rPr>
              <w:t xml:space="preserve">       writer </w:t>
            </w:r>
            <w:r w:rsidRPr="00937347">
              <w:rPr>
                <w:rFonts w:ascii="Consolas" w:eastAsia="Times New Roman" w:hAnsi="Consolas" w:cs="Segoe UI"/>
                <w:color w:val="D73A49"/>
                <w:sz w:val="18"/>
                <w:szCs w:val="18"/>
                <w:lang w:val="x-none" w:eastAsia="x-none"/>
              </w:rPr>
              <w:t>=</w:t>
            </w:r>
            <w:r w:rsidRPr="00937347">
              <w:rPr>
                <w:rFonts w:ascii="Consolas" w:eastAsia="Times New Roman" w:hAnsi="Consolas" w:cs="Segoe UI"/>
                <w:color w:val="24292E"/>
                <w:sz w:val="18"/>
                <w:szCs w:val="18"/>
                <w:lang w:val="x-none" w:eastAsia="x-none"/>
              </w:rPr>
              <w:t xml:space="preserve"> csv.writer(f)</w:t>
            </w:r>
          </w:p>
        </w:tc>
      </w:tr>
      <w:tr w:rsidR="00937347" w:rsidRPr="00937347" w14:paraId="020103D4" w14:textId="77777777" w:rsidTr="00937347">
        <w:tc>
          <w:tcPr>
            <w:tcW w:w="750" w:type="dxa"/>
            <w:shd w:val="clear" w:color="auto" w:fill="FFFFFF"/>
            <w:noWrap/>
            <w:tcMar>
              <w:top w:w="0" w:type="dxa"/>
              <w:left w:w="150" w:type="dxa"/>
              <w:bottom w:w="0" w:type="dxa"/>
              <w:right w:w="150" w:type="dxa"/>
            </w:tcMar>
            <w:hideMark/>
          </w:tcPr>
          <w:p w14:paraId="3EE3CEF1" w14:textId="77777777" w:rsidR="00937347" w:rsidRPr="00937347" w:rsidRDefault="00937347" w:rsidP="00937347">
            <w:pPr>
              <w:spacing w:after="0" w:line="300" w:lineRule="atLeast"/>
              <w:rPr>
                <w:rFonts w:ascii="Consolas" w:eastAsia="Times New Roman" w:hAnsi="Consolas" w:cs="Segoe UI"/>
                <w:color w:val="24292E"/>
                <w:sz w:val="18"/>
                <w:szCs w:val="18"/>
                <w:lang w:val="x-none" w:eastAsia="x-none"/>
              </w:rPr>
            </w:pPr>
          </w:p>
        </w:tc>
        <w:tc>
          <w:tcPr>
            <w:tcW w:w="0" w:type="auto"/>
            <w:shd w:val="clear" w:color="auto" w:fill="FFFFFF"/>
            <w:tcMar>
              <w:top w:w="0" w:type="dxa"/>
              <w:left w:w="150" w:type="dxa"/>
              <w:bottom w:w="0" w:type="dxa"/>
              <w:right w:w="150" w:type="dxa"/>
            </w:tcMar>
            <w:hideMark/>
          </w:tcPr>
          <w:p w14:paraId="4486CA05" w14:textId="17745E4F" w:rsidR="00937347" w:rsidRPr="00937347" w:rsidRDefault="00937347" w:rsidP="00937347">
            <w:pPr>
              <w:spacing w:after="0" w:line="300" w:lineRule="atLeast"/>
              <w:rPr>
                <w:rFonts w:ascii="Consolas" w:eastAsia="Times New Roman" w:hAnsi="Consolas" w:cs="Segoe UI"/>
                <w:color w:val="24292E"/>
                <w:sz w:val="18"/>
                <w:szCs w:val="18"/>
                <w:lang w:val="x-none" w:eastAsia="x-none"/>
              </w:rPr>
            </w:pPr>
            <w:r w:rsidRPr="00937347">
              <w:rPr>
                <w:rFonts w:ascii="Consolas" w:eastAsia="Times New Roman" w:hAnsi="Consolas" w:cs="Segoe UI"/>
                <w:color w:val="24292E"/>
                <w:sz w:val="18"/>
                <w:szCs w:val="18"/>
                <w:lang w:val="x-none" w:eastAsia="x-none"/>
              </w:rPr>
              <w:t xml:space="preserve">       writer.writerow([</w:t>
            </w:r>
            <w:r>
              <w:rPr>
                <w:rFonts w:ascii="Consolas" w:eastAsia="Times New Roman" w:hAnsi="Consolas" w:cs="Segoe UI"/>
                <w:color w:val="24292E"/>
                <w:sz w:val="18"/>
                <w:szCs w:val="18"/>
                <w:lang w:eastAsia="x-none"/>
              </w:rPr>
              <w:t>‘ID’,</w:t>
            </w:r>
            <w:r w:rsidRPr="00937347">
              <w:rPr>
                <w:rFonts w:ascii="Consolas" w:eastAsia="Times New Roman" w:hAnsi="Consolas" w:cs="Segoe UI"/>
                <w:color w:val="032F62"/>
                <w:sz w:val="18"/>
                <w:szCs w:val="18"/>
                <w:lang w:val="x-none" w:eastAsia="x-none"/>
              </w:rPr>
              <w:t>'Temprature'</w:t>
            </w:r>
            <w:r w:rsidRPr="00937347">
              <w:rPr>
                <w:rFonts w:ascii="Consolas" w:eastAsia="Times New Roman" w:hAnsi="Consolas" w:cs="Segoe UI"/>
                <w:color w:val="24292E"/>
                <w:sz w:val="18"/>
                <w:szCs w:val="18"/>
                <w:lang w:val="x-none" w:eastAsia="x-none"/>
              </w:rPr>
              <w:t>,</w:t>
            </w:r>
            <w:r w:rsidRPr="00937347">
              <w:rPr>
                <w:rFonts w:ascii="Consolas" w:eastAsia="Times New Roman" w:hAnsi="Consolas" w:cs="Segoe UI"/>
                <w:color w:val="032F62"/>
                <w:sz w:val="18"/>
                <w:szCs w:val="18"/>
                <w:lang w:val="x-none" w:eastAsia="x-none"/>
              </w:rPr>
              <w:t>'Humidity'</w:t>
            </w:r>
            <w:r w:rsidRPr="00937347">
              <w:rPr>
                <w:rFonts w:ascii="Consolas" w:eastAsia="Times New Roman" w:hAnsi="Consolas" w:cs="Segoe UI"/>
                <w:color w:val="24292E"/>
                <w:sz w:val="18"/>
                <w:szCs w:val="18"/>
                <w:lang w:val="x-none" w:eastAsia="x-none"/>
              </w:rPr>
              <w:t>,</w:t>
            </w:r>
            <w:r w:rsidRPr="00937347">
              <w:rPr>
                <w:rFonts w:ascii="Consolas" w:eastAsia="Times New Roman" w:hAnsi="Consolas" w:cs="Segoe UI"/>
                <w:color w:val="032F62"/>
                <w:sz w:val="18"/>
                <w:szCs w:val="18"/>
                <w:lang w:val="x-none" w:eastAsia="x-none"/>
              </w:rPr>
              <w:t>'Date'</w:t>
            </w:r>
            <w:r w:rsidRPr="00937347">
              <w:rPr>
                <w:rFonts w:ascii="Consolas" w:eastAsia="Times New Roman" w:hAnsi="Consolas" w:cs="Segoe UI"/>
                <w:color w:val="24292E"/>
                <w:sz w:val="18"/>
                <w:szCs w:val="18"/>
                <w:lang w:val="x-none" w:eastAsia="x-none"/>
              </w:rPr>
              <w:t>,</w:t>
            </w:r>
            <w:r w:rsidRPr="00937347">
              <w:rPr>
                <w:rFonts w:ascii="Consolas" w:eastAsia="Times New Roman" w:hAnsi="Consolas" w:cs="Segoe UI"/>
                <w:color w:val="032F62"/>
                <w:sz w:val="18"/>
                <w:szCs w:val="18"/>
                <w:lang w:val="x-none" w:eastAsia="x-none"/>
              </w:rPr>
              <w:t>'Time'</w:t>
            </w:r>
            <w:r w:rsidRPr="00937347">
              <w:rPr>
                <w:rFonts w:ascii="Consolas" w:eastAsia="Times New Roman" w:hAnsi="Consolas" w:cs="Segoe UI"/>
                <w:color w:val="24292E"/>
                <w:sz w:val="18"/>
                <w:szCs w:val="18"/>
                <w:lang w:val="x-none" w:eastAsia="x-none"/>
              </w:rPr>
              <w:t>,</w:t>
            </w:r>
            <w:r w:rsidRPr="00937347">
              <w:rPr>
                <w:rFonts w:ascii="Consolas" w:eastAsia="Times New Roman" w:hAnsi="Consolas" w:cs="Segoe UI"/>
                <w:color w:val="032F62"/>
                <w:sz w:val="18"/>
                <w:szCs w:val="18"/>
                <w:lang w:val="x-none" w:eastAsia="x-none"/>
              </w:rPr>
              <w:t>'Audio'</w:t>
            </w:r>
            <w:r w:rsidRPr="00937347">
              <w:rPr>
                <w:rFonts w:ascii="Consolas" w:eastAsia="Times New Roman" w:hAnsi="Consolas" w:cs="Segoe UI"/>
                <w:color w:val="24292E"/>
                <w:sz w:val="18"/>
                <w:szCs w:val="18"/>
                <w:lang w:val="x-none" w:eastAsia="x-none"/>
              </w:rPr>
              <w:t>,</w:t>
            </w:r>
            <w:r w:rsidRPr="00937347">
              <w:rPr>
                <w:rFonts w:ascii="Consolas" w:eastAsia="Times New Roman" w:hAnsi="Consolas" w:cs="Segoe UI"/>
                <w:color w:val="032F62"/>
                <w:sz w:val="18"/>
                <w:szCs w:val="18"/>
                <w:lang w:val="x-none" w:eastAsia="x-none"/>
              </w:rPr>
              <w:t>'Pulse'</w:t>
            </w:r>
            <w:r w:rsidRPr="00937347">
              <w:rPr>
                <w:rFonts w:ascii="Consolas" w:eastAsia="Times New Roman" w:hAnsi="Consolas" w:cs="Segoe UI"/>
                <w:color w:val="24292E"/>
                <w:sz w:val="18"/>
                <w:szCs w:val="18"/>
                <w:lang w:val="x-none" w:eastAsia="x-none"/>
              </w:rPr>
              <w:t>])</w:t>
            </w:r>
          </w:p>
        </w:tc>
      </w:tr>
      <w:tr w:rsidR="00937347" w:rsidRPr="00937347" w14:paraId="57C3A30F" w14:textId="77777777" w:rsidTr="00937347">
        <w:tc>
          <w:tcPr>
            <w:tcW w:w="750" w:type="dxa"/>
            <w:shd w:val="clear" w:color="auto" w:fill="FFFFFF"/>
            <w:noWrap/>
            <w:tcMar>
              <w:top w:w="0" w:type="dxa"/>
              <w:left w:w="150" w:type="dxa"/>
              <w:bottom w:w="0" w:type="dxa"/>
              <w:right w:w="150" w:type="dxa"/>
            </w:tcMar>
            <w:hideMark/>
          </w:tcPr>
          <w:p w14:paraId="7BFC7F9A" w14:textId="77777777" w:rsidR="00937347" w:rsidRPr="00937347" w:rsidRDefault="00937347" w:rsidP="00937347">
            <w:pPr>
              <w:spacing w:after="0" w:line="300" w:lineRule="atLeast"/>
              <w:rPr>
                <w:rFonts w:ascii="Consolas" w:eastAsia="Times New Roman" w:hAnsi="Consolas" w:cs="Segoe UI"/>
                <w:color w:val="24292E"/>
                <w:sz w:val="18"/>
                <w:szCs w:val="18"/>
                <w:lang w:val="x-none" w:eastAsia="x-none"/>
              </w:rPr>
            </w:pPr>
          </w:p>
        </w:tc>
        <w:tc>
          <w:tcPr>
            <w:tcW w:w="0" w:type="auto"/>
            <w:shd w:val="clear" w:color="auto" w:fill="FFFFFF"/>
            <w:tcMar>
              <w:top w:w="0" w:type="dxa"/>
              <w:left w:w="150" w:type="dxa"/>
              <w:bottom w:w="0" w:type="dxa"/>
              <w:right w:w="150" w:type="dxa"/>
            </w:tcMar>
            <w:hideMark/>
          </w:tcPr>
          <w:p w14:paraId="20B841DE" w14:textId="77777777" w:rsidR="00937347" w:rsidRPr="00937347" w:rsidRDefault="00937347" w:rsidP="00937347">
            <w:pPr>
              <w:spacing w:after="0" w:line="300" w:lineRule="atLeast"/>
              <w:rPr>
                <w:rFonts w:ascii="Consolas" w:eastAsia="Times New Roman" w:hAnsi="Consolas" w:cs="Segoe UI"/>
                <w:color w:val="24292E"/>
                <w:sz w:val="18"/>
                <w:szCs w:val="18"/>
                <w:lang w:val="x-none" w:eastAsia="x-none"/>
              </w:rPr>
            </w:pPr>
            <w:r w:rsidRPr="00937347">
              <w:rPr>
                <w:rFonts w:ascii="Consolas" w:eastAsia="Times New Roman" w:hAnsi="Consolas" w:cs="Segoe UI"/>
                <w:color w:val="24292E"/>
                <w:sz w:val="18"/>
                <w:szCs w:val="18"/>
                <w:lang w:val="x-none" w:eastAsia="x-none"/>
              </w:rPr>
              <w:t xml:space="preserve">       writer.writerows(dd)</w:t>
            </w:r>
          </w:p>
        </w:tc>
      </w:tr>
    </w:tbl>
    <w:p w14:paraId="03328C3D" w14:textId="77777777" w:rsidR="00937347" w:rsidRPr="00AF1E22" w:rsidRDefault="00937347" w:rsidP="00937347">
      <w:pPr>
        <w:bidi/>
        <w:rPr>
          <w:b/>
          <w:bCs/>
          <w:sz w:val="24"/>
          <w:szCs w:val="24"/>
          <w:u w:val="single"/>
          <w:rtl/>
        </w:rPr>
      </w:pPr>
    </w:p>
    <w:p w14:paraId="5C07FF76" w14:textId="77777777" w:rsidR="0089265A" w:rsidRDefault="0089265A" w:rsidP="0089265A">
      <w:pPr>
        <w:bidi/>
        <w:rPr>
          <w:rtl/>
        </w:rPr>
      </w:pPr>
    </w:p>
    <w:p w14:paraId="39E040B0" w14:textId="6F09C1D2" w:rsidR="00AD04B4" w:rsidRDefault="00AD04B4" w:rsidP="00AD04B4">
      <w:pPr>
        <w:bidi/>
      </w:pPr>
    </w:p>
    <w:p w14:paraId="645D7A37" w14:textId="77777777" w:rsidR="001A5BFD" w:rsidRDefault="001A5BFD" w:rsidP="001A5BFD">
      <w:pPr>
        <w:bidi/>
        <w:rPr>
          <w:rtl/>
        </w:rPr>
      </w:pPr>
    </w:p>
    <w:p w14:paraId="6B1E6C36" w14:textId="4A1008BC" w:rsidR="0089265A" w:rsidRPr="0089265A" w:rsidRDefault="0089265A" w:rsidP="0089265A">
      <w:pPr>
        <w:pStyle w:val="ListParagraph"/>
        <w:numPr>
          <w:ilvl w:val="0"/>
          <w:numId w:val="6"/>
        </w:numPr>
        <w:rPr>
          <w:rFonts w:asciiTheme="minorBidi" w:hAnsiTheme="minorBidi" w:cs="David"/>
          <w:sz w:val="32"/>
          <w:szCs w:val="32"/>
        </w:rPr>
      </w:pPr>
      <w:r w:rsidRPr="004F2F27">
        <w:rPr>
          <w:rFonts w:asciiTheme="minorBidi" w:hAnsiTheme="minorBidi" w:cs="David" w:hint="cs"/>
          <w:b/>
          <w:bCs/>
          <w:sz w:val="32"/>
          <w:szCs w:val="32"/>
          <w:u w:val="single"/>
          <w:rtl/>
        </w:rPr>
        <w:t>חישוב</w:t>
      </w:r>
      <w:r w:rsidRPr="004F2F27">
        <w:rPr>
          <w:rFonts w:asciiTheme="minorBidi" w:hAnsiTheme="minorBidi" w:cs="David"/>
          <w:b/>
          <w:bCs/>
          <w:sz w:val="32"/>
          <w:szCs w:val="32"/>
          <w:u w:val="single"/>
          <w:rtl/>
        </w:rPr>
        <w:t xml:space="preserve"> </w:t>
      </w:r>
      <w:r w:rsidRPr="004F2F27">
        <w:rPr>
          <w:rFonts w:asciiTheme="minorBidi" w:hAnsiTheme="minorBidi" w:cs="David" w:hint="cs"/>
          <w:b/>
          <w:bCs/>
          <w:sz w:val="32"/>
          <w:szCs w:val="32"/>
          <w:u w:val="single"/>
          <w:rtl/>
        </w:rPr>
        <w:t>תחומי</w:t>
      </w:r>
      <w:r w:rsidRPr="004F2F27">
        <w:rPr>
          <w:rFonts w:asciiTheme="minorBidi" w:hAnsiTheme="minorBidi" w:cs="David"/>
          <w:b/>
          <w:bCs/>
          <w:sz w:val="32"/>
          <w:szCs w:val="32"/>
          <w:u w:val="single"/>
          <w:rtl/>
        </w:rPr>
        <w:t xml:space="preserve"> </w:t>
      </w:r>
      <w:r w:rsidRPr="004F2F27">
        <w:rPr>
          <w:rFonts w:asciiTheme="minorBidi" w:hAnsiTheme="minorBidi" w:cs="David" w:hint="cs"/>
          <w:b/>
          <w:bCs/>
          <w:sz w:val="32"/>
          <w:szCs w:val="32"/>
          <w:u w:val="single"/>
          <w:rtl/>
        </w:rPr>
        <w:t>חריגות</w:t>
      </w:r>
      <w:r w:rsidRPr="0089265A">
        <w:rPr>
          <w:rFonts w:asciiTheme="minorBidi" w:hAnsiTheme="minorBidi" w:cs="David"/>
          <w:sz w:val="32"/>
          <w:szCs w:val="32"/>
          <w:rtl/>
        </w:rPr>
        <w:t xml:space="preserve"> </w:t>
      </w:r>
      <w:r w:rsidRPr="0089265A">
        <w:rPr>
          <w:rFonts w:asciiTheme="minorBidi" w:hAnsiTheme="minorBidi" w:cs="David" w:hint="cs"/>
          <w:sz w:val="32"/>
          <w:szCs w:val="32"/>
          <w:rtl/>
        </w:rPr>
        <w:t>לפי</w:t>
      </w:r>
      <w:r w:rsidRPr="0089265A">
        <w:rPr>
          <w:rFonts w:asciiTheme="minorBidi" w:hAnsiTheme="minorBidi" w:cs="David"/>
          <w:sz w:val="32"/>
          <w:szCs w:val="32"/>
          <w:rtl/>
        </w:rPr>
        <w:t xml:space="preserve"> </w:t>
      </w:r>
      <w:r w:rsidRPr="0089265A">
        <w:rPr>
          <w:rFonts w:asciiTheme="minorBidi" w:hAnsiTheme="minorBidi" w:cs="David" w:hint="cs"/>
          <w:sz w:val="32"/>
          <w:szCs w:val="32"/>
          <w:rtl/>
        </w:rPr>
        <w:t>הקריטריונים</w:t>
      </w:r>
      <w:r w:rsidR="005B47E4">
        <w:rPr>
          <w:rFonts w:asciiTheme="minorBidi" w:hAnsiTheme="minorBidi" w:cs="David" w:hint="cs"/>
          <w:sz w:val="32"/>
          <w:szCs w:val="32"/>
          <w:rtl/>
        </w:rPr>
        <w:t xml:space="preserve"> (ראה [2] [3]).</w:t>
      </w:r>
    </w:p>
    <w:p w14:paraId="092A5060" w14:textId="77777777" w:rsidR="0089265A" w:rsidRPr="0089265A" w:rsidRDefault="00AD04B4" w:rsidP="0089265A">
      <w:pPr>
        <w:bidi/>
        <w:rPr>
          <w:rFonts w:asciiTheme="minorBidi" w:hAnsiTheme="minorBidi" w:cs="David"/>
          <w:sz w:val="32"/>
          <w:szCs w:val="32"/>
        </w:rPr>
      </w:pPr>
      <w:r>
        <w:rPr>
          <w:rFonts w:asciiTheme="minorBidi" w:hAnsiTheme="minorBidi" w:cs="David"/>
          <w:noProof/>
          <w:sz w:val="28"/>
          <w:szCs w:val="28"/>
          <w:rtl/>
        </w:rPr>
        <w:drawing>
          <wp:anchor distT="0" distB="0" distL="114300" distR="114300" simplePos="0" relativeHeight="251646976" behindDoc="0" locked="0" layoutInCell="1" allowOverlap="1" wp14:anchorId="61C024D7" wp14:editId="20934F4E">
            <wp:simplePos x="0" y="0"/>
            <wp:positionH relativeFrom="margin">
              <wp:posOffset>-23751</wp:posOffset>
            </wp:positionH>
            <wp:positionV relativeFrom="paragraph">
              <wp:posOffset>352639</wp:posOffset>
            </wp:positionV>
            <wp:extent cx="5746635" cy="3556635"/>
            <wp:effectExtent l="0" t="0" r="6985" b="5715"/>
            <wp:wrapNone/>
            <wp:docPr id="18" name="Picture 18" descr="C:\Users\Dror\Desktop\קריטריו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ror\Desktop\קריטריון.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6635" cy="3556635"/>
                    </a:xfrm>
                    <a:prstGeom prst="rect">
                      <a:avLst/>
                    </a:prstGeom>
                    <a:noFill/>
                    <a:ln>
                      <a:noFill/>
                    </a:ln>
                  </pic:spPr>
                </pic:pic>
              </a:graphicData>
            </a:graphic>
          </wp:anchor>
        </w:drawing>
      </w:r>
    </w:p>
    <w:p w14:paraId="375A36FC" w14:textId="77777777" w:rsidR="0089265A" w:rsidRDefault="0089265A" w:rsidP="0089265A">
      <w:pPr>
        <w:bidi/>
        <w:rPr>
          <w:rtl/>
        </w:rPr>
      </w:pPr>
    </w:p>
    <w:p w14:paraId="1AFC3FA9" w14:textId="77777777" w:rsidR="0089265A" w:rsidRDefault="0089265A" w:rsidP="0089265A">
      <w:pPr>
        <w:bidi/>
        <w:rPr>
          <w:rtl/>
        </w:rPr>
      </w:pPr>
    </w:p>
    <w:p w14:paraId="5A22EF44" w14:textId="77777777" w:rsidR="0089265A" w:rsidRDefault="0089265A" w:rsidP="0089265A">
      <w:pPr>
        <w:bidi/>
        <w:rPr>
          <w:rtl/>
        </w:rPr>
      </w:pPr>
    </w:p>
    <w:p w14:paraId="0941D860" w14:textId="77777777" w:rsidR="0089265A" w:rsidRDefault="0089265A" w:rsidP="0089265A">
      <w:pPr>
        <w:bidi/>
        <w:rPr>
          <w:rtl/>
        </w:rPr>
      </w:pPr>
    </w:p>
    <w:p w14:paraId="3E169818" w14:textId="77777777" w:rsidR="0089265A" w:rsidRDefault="0089265A" w:rsidP="0089265A">
      <w:pPr>
        <w:bidi/>
        <w:rPr>
          <w:rtl/>
        </w:rPr>
      </w:pPr>
    </w:p>
    <w:p w14:paraId="03D5938F" w14:textId="77777777" w:rsidR="0089265A" w:rsidRDefault="0089265A" w:rsidP="0089265A">
      <w:pPr>
        <w:bidi/>
        <w:rPr>
          <w:rtl/>
        </w:rPr>
      </w:pPr>
    </w:p>
    <w:p w14:paraId="338A8953" w14:textId="77777777" w:rsidR="0089265A" w:rsidRDefault="0089265A" w:rsidP="0089265A">
      <w:pPr>
        <w:bidi/>
        <w:rPr>
          <w:rtl/>
        </w:rPr>
      </w:pPr>
    </w:p>
    <w:p w14:paraId="64C30DB7" w14:textId="77777777" w:rsidR="0089265A" w:rsidRDefault="0089265A" w:rsidP="0089265A">
      <w:pPr>
        <w:bidi/>
        <w:rPr>
          <w:rtl/>
        </w:rPr>
      </w:pPr>
    </w:p>
    <w:p w14:paraId="29F21A25" w14:textId="77777777" w:rsidR="0089265A" w:rsidRDefault="00E96486" w:rsidP="0089265A">
      <w:pPr>
        <w:bidi/>
        <w:rPr>
          <w:rtl/>
        </w:rPr>
      </w:pPr>
      <w:r>
        <w:rPr>
          <w:rFonts w:cs="David"/>
          <w:noProof/>
          <w:sz w:val="36"/>
          <w:szCs w:val="36"/>
          <w:rtl/>
        </w:rPr>
        <w:pict w14:anchorId="213BC9F3">
          <v:shape id="_x0000_s1034" type="#_x0000_t202" style="position:absolute;left:0;text-align:left;margin-left:870.8pt;margin-top:4.75pt;width:174pt;height:80.25pt;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" filled="f" strokecolor="white [3212]">
            <v:textbox>
              <w:txbxContent>
                <w:p w14:paraId="73C1E678" w14:textId="77777777" w:rsidR="00E96486" w:rsidRPr="0089265A" w:rsidRDefault="00E96486" w:rsidP="0089265A">
                  <w:pPr>
                    <w:bidi/>
                    <w:rPr>
                      <w:rFonts w:cs="David"/>
                      <w:sz w:val="32"/>
                      <w:szCs w:val="32"/>
                    </w:rPr>
                  </w:pPr>
                  <w:r w:rsidRPr="0089265A">
                    <w:rPr>
                      <w:rFonts w:cs="David" w:hint="cs"/>
                      <w:sz w:val="32"/>
                      <w:szCs w:val="32"/>
                      <w:rtl/>
                    </w:rPr>
                    <w:t xml:space="preserve">תרשים זרימה להצגת הרעיון של הגורמים המשפיעים על קביעת תחום הקריטריון </w:t>
                  </w:r>
                </w:p>
              </w:txbxContent>
            </v:textbox>
            <w10:wrap anchorx="margin"/>
          </v:shape>
        </w:pict>
      </w:r>
    </w:p>
    <w:p w14:paraId="47E1D029" w14:textId="77777777" w:rsidR="0089265A" w:rsidRDefault="0089265A" w:rsidP="0089265A">
      <w:pPr>
        <w:bidi/>
        <w:rPr>
          <w:rtl/>
        </w:rPr>
      </w:pPr>
    </w:p>
    <w:p w14:paraId="3CFBA31D" w14:textId="77777777" w:rsidR="0089265A" w:rsidRDefault="0089265A" w:rsidP="0089265A">
      <w:pPr>
        <w:bidi/>
        <w:rPr>
          <w:rtl/>
        </w:rPr>
      </w:pPr>
    </w:p>
    <w:p w14:paraId="1CAD70CB" w14:textId="77777777" w:rsidR="00AD04B4" w:rsidRDefault="00AD04B4" w:rsidP="00AD04B4">
      <w:pPr>
        <w:bidi/>
        <w:rPr>
          <w:rtl/>
        </w:rPr>
      </w:pPr>
    </w:p>
    <w:p w14:paraId="44CCECBE" w14:textId="721C0E98" w:rsidR="00AD04B4" w:rsidRDefault="00AD04B4" w:rsidP="00AD04B4">
      <w:pPr>
        <w:bidi/>
        <w:rPr>
          <w:sz w:val="32"/>
          <w:szCs w:val="32"/>
        </w:rPr>
      </w:pPr>
    </w:p>
    <w:p w14:paraId="3968E045" w14:textId="77777777" w:rsidR="00937347" w:rsidRDefault="00937347" w:rsidP="00937347">
      <w:pPr>
        <w:bidi/>
        <w:rPr>
          <w:sz w:val="32"/>
          <w:szCs w:val="32"/>
          <w:rtl/>
        </w:rPr>
      </w:pPr>
    </w:p>
    <w:p w14:paraId="1910D699" w14:textId="5493BB08" w:rsidR="00AF1E22" w:rsidRPr="00AF1E22" w:rsidRDefault="00AF1E22" w:rsidP="00AF1E22">
      <w:pPr>
        <w:bidi/>
        <w:rPr>
          <w:b/>
          <w:bCs/>
          <w:sz w:val="24"/>
          <w:szCs w:val="24"/>
          <w:u w:val="single"/>
          <w:rtl/>
        </w:rPr>
      </w:pPr>
      <w:r w:rsidRPr="00AF1E22">
        <w:rPr>
          <w:rFonts w:hint="cs"/>
          <w:b/>
          <w:bCs/>
          <w:sz w:val="24"/>
          <w:szCs w:val="24"/>
          <w:u w:val="single"/>
          <w:rtl/>
        </w:rPr>
        <w:t>דוגמא לקוד</w:t>
      </w:r>
    </w:p>
    <w:p w14:paraId="103350AA" w14:textId="77777777" w:rsidR="00AF1E22" w:rsidRDefault="00AF1E22" w:rsidP="00AF1E22">
      <w:pPr>
        <w:autoSpaceDE w:val="0"/>
        <w:autoSpaceDN w:val="0"/>
        <w:adjustRightInd w:val="0"/>
        <w:spacing w:after="0" w:line="240" w:lineRule="auto"/>
        <w:rPr>
          <w:rFonts w:ascii="Courier New" w:hAnsi="Courier New" w:cs="Courier New"/>
        </w:rPr>
      </w:pPr>
      <w:r>
        <w:rPr>
          <w:rFonts w:ascii="Courier New" w:hAnsi="Courier New" w:cs="Courier New"/>
        </w:rPr>
        <w:t>def check_exe(h,t):</w:t>
      </w:r>
    </w:p>
    <w:p w14:paraId="1BAA55AA" w14:textId="77777777" w:rsidR="00AF1E22" w:rsidRDefault="00AF1E22" w:rsidP="00AF1E22">
      <w:pPr>
        <w:autoSpaceDE w:val="0"/>
        <w:autoSpaceDN w:val="0"/>
        <w:adjustRightInd w:val="0"/>
        <w:spacing w:after="0" w:line="240" w:lineRule="auto"/>
        <w:rPr>
          <w:rFonts w:ascii="Courier New" w:hAnsi="Courier New" w:cs="Courier New"/>
        </w:rPr>
      </w:pPr>
      <w:r>
        <w:rPr>
          <w:rFonts w:ascii="Courier New" w:hAnsi="Courier New" w:cs="Courier New"/>
        </w:rPr>
        <w:t xml:space="preserve">   if (t &gt;= 25):</w:t>
      </w:r>
    </w:p>
    <w:p w14:paraId="70A50E4E" w14:textId="77777777" w:rsidR="00AF1E22" w:rsidRDefault="00AF1E22" w:rsidP="00AF1E22">
      <w:pPr>
        <w:autoSpaceDE w:val="0"/>
        <w:autoSpaceDN w:val="0"/>
        <w:adjustRightInd w:val="0"/>
        <w:spacing w:after="0" w:line="240" w:lineRule="auto"/>
        <w:rPr>
          <w:rFonts w:ascii="Courier New" w:hAnsi="Courier New" w:cs="Courier New"/>
        </w:rPr>
      </w:pPr>
      <w:r>
        <w:rPr>
          <w:rFonts w:ascii="Courier New" w:hAnsi="Courier New" w:cs="Courier New"/>
        </w:rPr>
        <w:t xml:space="preserve">     print ("Temprature Exeption - Please go rapidly to the baby !! ")</w:t>
      </w:r>
    </w:p>
    <w:p w14:paraId="5BF96FF3" w14:textId="5A5060C9" w:rsidR="00AF1E22" w:rsidRDefault="00AF1E22" w:rsidP="00AF1E22">
      <w:pPr>
        <w:autoSpaceDE w:val="0"/>
        <w:autoSpaceDN w:val="0"/>
        <w:adjustRightInd w:val="0"/>
        <w:spacing w:after="0" w:line="240" w:lineRule="auto"/>
        <w:rPr>
          <w:rFonts w:ascii="Courier New" w:hAnsi="Courier New" w:cs="Courier New"/>
        </w:rPr>
      </w:pPr>
      <w:r>
        <w:rPr>
          <w:rFonts w:ascii="Courier New" w:hAnsi="Courier New" w:cs="Courier New"/>
        </w:rPr>
        <w:t xml:space="preserve">     # send_msg_to_phone()</w:t>
      </w:r>
    </w:p>
    <w:p w14:paraId="0B4892D9" w14:textId="77777777" w:rsidR="00AF1E22" w:rsidRDefault="00AF1E22" w:rsidP="00AF1E22">
      <w:pPr>
        <w:autoSpaceDE w:val="0"/>
        <w:autoSpaceDN w:val="0"/>
        <w:adjustRightInd w:val="0"/>
        <w:spacing w:after="0" w:line="240" w:lineRule="auto"/>
        <w:rPr>
          <w:rFonts w:ascii="Courier New" w:hAnsi="Courier New" w:cs="Courier New"/>
        </w:rPr>
      </w:pPr>
      <w:r>
        <w:rPr>
          <w:rFonts w:ascii="Courier New" w:hAnsi="Courier New" w:cs="Courier New"/>
        </w:rPr>
        <w:t xml:space="preserve">   if (t &lt;21 or t &gt; 23) : # modify according to the environment, age</w:t>
      </w:r>
    </w:p>
    <w:p w14:paraId="7A3652F0" w14:textId="77777777" w:rsidR="00AF1E22" w:rsidRDefault="00AF1E22" w:rsidP="00AF1E22">
      <w:pPr>
        <w:autoSpaceDE w:val="0"/>
        <w:autoSpaceDN w:val="0"/>
        <w:adjustRightInd w:val="0"/>
        <w:spacing w:after="0" w:line="240" w:lineRule="auto"/>
        <w:rPr>
          <w:rFonts w:ascii="Courier New" w:hAnsi="Courier New" w:cs="Courier New"/>
        </w:rPr>
      </w:pPr>
      <w:r>
        <w:rPr>
          <w:rFonts w:ascii="Courier New" w:hAnsi="Courier New" w:cs="Courier New"/>
        </w:rPr>
        <w:t xml:space="preserve">     print "Temprature Exeption - Please go to the baby !!"</w:t>
      </w:r>
    </w:p>
    <w:p w14:paraId="1118C5AA" w14:textId="77777777" w:rsidR="00AF1E22" w:rsidRDefault="00AF1E22" w:rsidP="00AF1E22">
      <w:pPr>
        <w:autoSpaceDE w:val="0"/>
        <w:autoSpaceDN w:val="0"/>
        <w:adjustRightInd w:val="0"/>
        <w:spacing w:after="0" w:line="240" w:lineRule="auto"/>
        <w:rPr>
          <w:rFonts w:ascii="Courier New" w:hAnsi="Courier New" w:cs="Courier New"/>
        </w:rPr>
      </w:pPr>
      <w:r>
        <w:rPr>
          <w:rFonts w:ascii="Courier New" w:hAnsi="Courier New" w:cs="Courier New"/>
        </w:rPr>
        <w:t xml:space="preserve">     #send_msg_to_phone()</w:t>
      </w:r>
    </w:p>
    <w:p w14:paraId="7E63C3A0" w14:textId="77777777" w:rsidR="00AF1E22" w:rsidRDefault="00AF1E22" w:rsidP="00AF1E22">
      <w:pPr>
        <w:autoSpaceDE w:val="0"/>
        <w:autoSpaceDN w:val="0"/>
        <w:adjustRightInd w:val="0"/>
        <w:spacing w:after="0" w:line="240" w:lineRule="auto"/>
        <w:rPr>
          <w:rFonts w:ascii="Courier New" w:hAnsi="Courier New" w:cs="Courier New"/>
        </w:rPr>
      </w:pPr>
      <w:r>
        <w:rPr>
          <w:rFonts w:ascii="Courier New" w:hAnsi="Courier New" w:cs="Courier New"/>
        </w:rPr>
        <w:t xml:space="preserve">   if (h &lt; 30):</w:t>
      </w:r>
    </w:p>
    <w:p w14:paraId="5454CC28" w14:textId="77777777" w:rsidR="00AF1E22" w:rsidRDefault="00AF1E22" w:rsidP="00AF1E22">
      <w:pPr>
        <w:autoSpaceDE w:val="0"/>
        <w:autoSpaceDN w:val="0"/>
        <w:adjustRightInd w:val="0"/>
        <w:spacing w:after="0" w:line="240" w:lineRule="auto"/>
        <w:rPr>
          <w:rFonts w:ascii="Courier New" w:hAnsi="Courier New" w:cs="Courier New"/>
        </w:rPr>
      </w:pPr>
      <w:r>
        <w:rPr>
          <w:rFonts w:ascii="Courier New" w:hAnsi="Courier New" w:cs="Courier New"/>
        </w:rPr>
        <w:t xml:space="preserve">     print ("Humidity Exeption - Please go rapidly to the baby !!")</w:t>
      </w:r>
    </w:p>
    <w:p w14:paraId="5428FE43" w14:textId="77777777" w:rsidR="00AF1E22" w:rsidRDefault="00AF1E22" w:rsidP="00AF1E22">
      <w:pPr>
        <w:autoSpaceDE w:val="0"/>
        <w:autoSpaceDN w:val="0"/>
        <w:adjustRightInd w:val="0"/>
        <w:spacing w:after="0" w:line="240" w:lineRule="auto"/>
        <w:rPr>
          <w:rFonts w:ascii="Courier New" w:hAnsi="Courier New" w:cs="Courier New"/>
        </w:rPr>
      </w:pPr>
      <w:r>
        <w:rPr>
          <w:rFonts w:ascii="Courier New" w:hAnsi="Courier New" w:cs="Courier New"/>
        </w:rPr>
        <w:t xml:space="preserve">     #send_msg_to_phone()</w:t>
      </w:r>
    </w:p>
    <w:p w14:paraId="43AF211D" w14:textId="77777777" w:rsidR="00AF1E22" w:rsidRDefault="00AF1E22" w:rsidP="00AF1E22">
      <w:pPr>
        <w:autoSpaceDE w:val="0"/>
        <w:autoSpaceDN w:val="0"/>
        <w:adjustRightInd w:val="0"/>
        <w:spacing w:after="0" w:line="240" w:lineRule="auto"/>
        <w:rPr>
          <w:rFonts w:ascii="Courier New" w:hAnsi="Courier New" w:cs="Courier New"/>
        </w:rPr>
      </w:pPr>
      <w:r>
        <w:rPr>
          <w:rFonts w:ascii="Courier New" w:hAnsi="Courier New" w:cs="Courier New"/>
        </w:rPr>
        <w:t xml:space="preserve">   if (h &gt; 60 or h &lt; 40):</w:t>
      </w:r>
    </w:p>
    <w:p w14:paraId="30962808" w14:textId="77777777" w:rsidR="00AF1E22" w:rsidRDefault="00AF1E22" w:rsidP="00AF1E22">
      <w:pPr>
        <w:autoSpaceDE w:val="0"/>
        <w:autoSpaceDN w:val="0"/>
        <w:adjustRightInd w:val="0"/>
        <w:spacing w:after="0" w:line="240" w:lineRule="auto"/>
        <w:rPr>
          <w:rFonts w:ascii="Courier New" w:hAnsi="Courier New" w:cs="Courier New"/>
        </w:rPr>
      </w:pPr>
      <w:r>
        <w:rPr>
          <w:rFonts w:ascii="Courier New" w:hAnsi="Courier New" w:cs="Courier New"/>
        </w:rPr>
        <w:t xml:space="preserve">     print ("Humidity Exeption - Please go to the baby !!")</w:t>
      </w:r>
    </w:p>
    <w:p w14:paraId="0B8A9439" w14:textId="364AFC5B" w:rsidR="00AF1E22" w:rsidRDefault="00AF1E22" w:rsidP="00AF1E22">
      <w:pPr>
        <w:autoSpaceDE w:val="0"/>
        <w:autoSpaceDN w:val="0"/>
        <w:adjustRightInd w:val="0"/>
        <w:spacing w:after="0" w:line="240" w:lineRule="auto"/>
        <w:rPr>
          <w:rFonts w:ascii="Courier New" w:hAnsi="Courier New" w:cs="Courier New"/>
          <w:rtl/>
        </w:rPr>
      </w:pPr>
      <w:r>
        <w:rPr>
          <w:rFonts w:ascii="Courier New" w:hAnsi="Courier New" w:cs="Courier New"/>
        </w:rPr>
        <w:t xml:space="preserve">     #send_msg_to_phone()</w:t>
      </w:r>
    </w:p>
    <w:p w14:paraId="75C0023A" w14:textId="036415AD" w:rsidR="00AF1E22" w:rsidRDefault="00AF1E22" w:rsidP="00AF1E22">
      <w:pPr>
        <w:autoSpaceDE w:val="0"/>
        <w:autoSpaceDN w:val="0"/>
        <w:adjustRightInd w:val="0"/>
        <w:spacing w:after="0" w:line="240" w:lineRule="auto"/>
        <w:rPr>
          <w:rFonts w:ascii="Courier New" w:hAnsi="Courier New" w:cs="Courier New"/>
          <w:rtl/>
        </w:rPr>
      </w:pPr>
    </w:p>
    <w:p w14:paraId="31A052C8" w14:textId="77777777" w:rsidR="00AF1E22" w:rsidRDefault="00AF1E22" w:rsidP="00AF1E22">
      <w:pPr>
        <w:autoSpaceDE w:val="0"/>
        <w:autoSpaceDN w:val="0"/>
        <w:adjustRightInd w:val="0"/>
        <w:spacing w:after="0" w:line="240" w:lineRule="auto"/>
        <w:rPr>
          <w:rFonts w:ascii="Courier New" w:hAnsi="Courier New" w:cs="Courier New"/>
        </w:rPr>
      </w:pPr>
    </w:p>
    <w:p w14:paraId="30D5040B" w14:textId="77777777" w:rsidR="00AF1E22" w:rsidRPr="00AF1E22" w:rsidRDefault="00AF1E22" w:rsidP="00AF1E22">
      <w:pPr>
        <w:bidi/>
        <w:rPr>
          <w:b/>
          <w:bCs/>
          <w:sz w:val="32"/>
          <w:szCs w:val="32"/>
          <w:u w:val="single"/>
          <w:rtl/>
        </w:rPr>
      </w:pPr>
    </w:p>
    <w:p w14:paraId="04A31C6E" w14:textId="77777777" w:rsidR="0089265A" w:rsidRDefault="0089265A" w:rsidP="0089265A">
      <w:pPr>
        <w:bidi/>
        <w:ind w:left="425"/>
        <w:rPr>
          <w:rFonts w:asciiTheme="minorBidi" w:hAnsiTheme="minorBidi" w:cs="David"/>
          <w:sz w:val="32"/>
          <w:szCs w:val="32"/>
          <w:rtl/>
        </w:rPr>
      </w:pPr>
      <w:r w:rsidRPr="0089265A">
        <w:rPr>
          <w:rFonts w:hint="cs"/>
          <w:sz w:val="32"/>
          <w:szCs w:val="32"/>
          <w:rtl/>
        </w:rPr>
        <w:lastRenderedPageBreak/>
        <w:t>4.</w:t>
      </w:r>
      <w:r w:rsidRPr="0089265A">
        <w:rPr>
          <w:sz w:val="32"/>
          <w:szCs w:val="32"/>
          <w:rtl/>
        </w:rPr>
        <w:t xml:space="preserve"> </w:t>
      </w:r>
      <w:r w:rsidRPr="0089265A">
        <w:rPr>
          <w:rFonts w:asciiTheme="minorBidi" w:hAnsiTheme="minorBidi" w:cs="David" w:hint="cs"/>
          <w:b/>
          <w:bCs/>
          <w:sz w:val="32"/>
          <w:szCs w:val="32"/>
          <w:u w:val="single"/>
          <w:rtl/>
        </w:rPr>
        <w:t>מיפוי</w:t>
      </w:r>
      <w:r w:rsidRPr="0089265A">
        <w:rPr>
          <w:rFonts w:asciiTheme="minorBidi" w:hAnsiTheme="minorBidi" w:cs="David" w:hint="cs"/>
          <w:sz w:val="32"/>
          <w:szCs w:val="32"/>
          <w:rtl/>
        </w:rPr>
        <w:t xml:space="preserve"> </w:t>
      </w:r>
      <w:r w:rsidRPr="0089265A">
        <w:rPr>
          <w:rFonts w:asciiTheme="minorBidi" w:hAnsiTheme="minorBidi" w:cs="David"/>
          <w:sz w:val="32"/>
          <w:szCs w:val="32"/>
          <w:rtl/>
        </w:rPr>
        <w:t>–</w:t>
      </w:r>
      <w:r w:rsidRPr="0089265A">
        <w:rPr>
          <w:rFonts w:asciiTheme="minorBidi" w:hAnsiTheme="minorBidi" w:cs="David" w:hint="cs"/>
          <w:sz w:val="32"/>
          <w:szCs w:val="32"/>
          <w:rtl/>
        </w:rPr>
        <w:t xml:space="preserve"> בניית מפת מיקום הילדים בבית הילדים (מעון, בית חולים, וכו') שיאפשר גישה מהירה של הצוות בעת מצוקה. ילדים הגורמים לחריגים לעתים תכופות יותר ימקמו קרוב יותר לצוות (לקצר "ריצות"). </w:t>
      </w:r>
    </w:p>
    <w:p w14:paraId="00864E8E" w14:textId="0F727E6F" w:rsidR="0089265A" w:rsidRDefault="0089265A" w:rsidP="0089265A">
      <w:pPr>
        <w:bidi/>
        <w:ind w:left="425"/>
        <w:rPr>
          <w:rFonts w:asciiTheme="minorBidi" w:hAnsiTheme="minorBidi" w:cs="David"/>
          <w:sz w:val="32"/>
          <w:szCs w:val="32"/>
          <w:rtl/>
        </w:rPr>
      </w:pPr>
    </w:p>
    <w:p w14:paraId="3B803F9B" w14:textId="36693307" w:rsidR="0089265A" w:rsidRDefault="00AF1E22" w:rsidP="0089265A">
      <w:pPr>
        <w:bidi/>
        <w:ind w:left="425"/>
        <w:rPr>
          <w:rFonts w:asciiTheme="minorBidi" w:hAnsiTheme="minorBidi" w:cs="David"/>
          <w:sz w:val="32"/>
          <w:szCs w:val="32"/>
          <w:rtl/>
        </w:rPr>
      </w:pPr>
      <w:r>
        <w:rPr>
          <w:rFonts w:asciiTheme="minorBidi" w:hAnsiTheme="minorBidi" w:cs="David"/>
          <w:noProof/>
          <w:sz w:val="28"/>
          <w:szCs w:val="28"/>
          <w:rtl/>
        </w:rPr>
        <w:drawing>
          <wp:anchor distT="0" distB="0" distL="114300" distR="114300" simplePos="0" relativeHeight="251643904" behindDoc="0" locked="0" layoutInCell="1" allowOverlap="1" wp14:anchorId="0DBF40BA" wp14:editId="4E563A1A">
            <wp:simplePos x="0" y="0"/>
            <wp:positionH relativeFrom="margin">
              <wp:posOffset>-190500</wp:posOffset>
            </wp:positionH>
            <wp:positionV relativeFrom="paragraph">
              <wp:posOffset>196850</wp:posOffset>
            </wp:positionV>
            <wp:extent cx="6519443" cy="3600450"/>
            <wp:effectExtent l="0" t="0" r="0" b="0"/>
            <wp:wrapNone/>
            <wp:docPr id="16" name="Picture 16" descr="C:\Users\Dror\Desktop\מיפוי.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ror\Desktop\מיפוי.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19443" cy="3600450"/>
                    </a:xfrm>
                    <a:prstGeom prst="rect">
                      <a:avLst/>
                    </a:prstGeom>
                    <a:noFill/>
                    <a:ln>
                      <a:noFill/>
                    </a:ln>
                  </pic:spPr>
                </pic:pic>
              </a:graphicData>
            </a:graphic>
          </wp:anchor>
        </w:drawing>
      </w:r>
    </w:p>
    <w:p w14:paraId="4214E29E" w14:textId="77777777" w:rsidR="0089265A" w:rsidRDefault="0089265A" w:rsidP="0089265A">
      <w:pPr>
        <w:bidi/>
        <w:ind w:left="425"/>
        <w:rPr>
          <w:rFonts w:asciiTheme="minorBidi" w:hAnsiTheme="minorBidi" w:cs="David"/>
          <w:sz w:val="32"/>
          <w:szCs w:val="32"/>
          <w:rtl/>
        </w:rPr>
      </w:pPr>
    </w:p>
    <w:p w14:paraId="3646AD60" w14:textId="77777777" w:rsidR="0089265A" w:rsidRDefault="0089265A" w:rsidP="0089265A">
      <w:pPr>
        <w:bidi/>
        <w:ind w:left="425"/>
        <w:rPr>
          <w:rFonts w:asciiTheme="minorBidi" w:hAnsiTheme="minorBidi" w:cs="David"/>
          <w:sz w:val="32"/>
          <w:szCs w:val="32"/>
          <w:rtl/>
        </w:rPr>
      </w:pPr>
    </w:p>
    <w:p w14:paraId="50761DE1" w14:textId="77777777" w:rsidR="0089265A" w:rsidRDefault="0089265A" w:rsidP="0089265A">
      <w:pPr>
        <w:bidi/>
        <w:ind w:left="425"/>
        <w:rPr>
          <w:rFonts w:asciiTheme="minorBidi" w:hAnsiTheme="minorBidi" w:cs="David"/>
          <w:sz w:val="32"/>
          <w:szCs w:val="32"/>
          <w:rtl/>
        </w:rPr>
      </w:pPr>
    </w:p>
    <w:p w14:paraId="5E65310E" w14:textId="77777777" w:rsidR="0089265A" w:rsidRDefault="0089265A" w:rsidP="0089265A">
      <w:pPr>
        <w:bidi/>
        <w:ind w:left="425"/>
        <w:rPr>
          <w:rFonts w:asciiTheme="minorBidi" w:hAnsiTheme="minorBidi" w:cs="David"/>
          <w:sz w:val="32"/>
          <w:szCs w:val="32"/>
          <w:rtl/>
        </w:rPr>
      </w:pPr>
    </w:p>
    <w:p w14:paraId="6B17CAA3" w14:textId="77777777" w:rsidR="0089265A" w:rsidRDefault="0089265A" w:rsidP="0089265A">
      <w:pPr>
        <w:bidi/>
        <w:ind w:left="425"/>
        <w:rPr>
          <w:rFonts w:asciiTheme="minorBidi" w:hAnsiTheme="minorBidi" w:cs="David"/>
          <w:sz w:val="32"/>
          <w:szCs w:val="32"/>
          <w:rtl/>
        </w:rPr>
      </w:pPr>
    </w:p>
    <w:p w14:paraId="0AC5C648" w14:textId="77777777" w:rsidR="0089265A" w:rsidRDefault="0089265A" w:rsidP="0089265A">
      <w:pPr>
        <w:bidi/>
        <w:ind w:left="425"/>
        <w:rPr>
          <w:rFonts w:asciiTheme="minorBidi" w:hAnsiTheme="minorBidi" w:cs="David"/>
          <w:sz w:val="32"/>
          <w:szCs w:val="32"/>
          <w:rtl/>
        </w:rPr>
      </w:pPr>
    </w:p>
    <w:p w14:paraId="60545D65" w14:textId="6E178110" w:rsidR="0089265A" w:rsidRDefault="0089265A" w:rsidP="0089265A">
      <w:pPr>
        <w:bidi/>
        <w:ind w:left="425"/>
        <w:rPr>
          <w:rFonts w:asciiTheme="minorBidi" w:hAnsiTheme="minorBidi" w:cs="David"/>
          <w:sz w:val="32"/>
          <w:szCs w:val="32"/>
          <w:rtl/>
        </w:rPr>
      </w:pPr>
    </w:p>
    <w:p w14:paraId="1F8FD019" w14:textId="16BF28B8" w:rsidR="0089265A" w:rsidRDefault="00E96486" w:rsidP="0089265A">
      <w:pPr>
        <w:bidi/>
        <w:ind w:left="425"/>
        <w:rPr>
          <w:rFonts w:asciiTheme="minorBidi" w:hAnsiTheme="minorBidi" w:cs="David"/>
          <w:sz w:val="32"/>
          <w:szCs w:val="32"/>
          <w:rtl/>
        </w:rPr>
      </w:pPr>
      <w:r>
        <w:rPr>
          <w:rFonts w:cs="David"/>
          <w:noProof/>
          <w:sz w:val="36"/>
          <w:szCs w:val="36"/>
          <w:rtl/>
        </w:rPr>
        <w:pict w14:anchorId="3E93C7AD">
          <v:shape id="_x0000_s1035" type="#_x0000_t202" style="position:absolute;left:0;text-align:left;margin-left:333.2pt;margin-top:11.45pt;width:200.2pt;height:48.6pt;z-index:25166848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" filled="f" strokecolor="white [3212]">
            <v:textbox>
              <w:txbxContent>
                <w:p w14:paraId="32A329E4" w14:textId="77777777" w:rsidR="00E96486" w:rsidRPr="00AD04B4" w:rsidRDefault="00E96486" w:rsidP="0089265A">
                  <w:pPr>
                    <w:bidi/>
                    <w:rPr>
                      <w:rFonts w:cs="David"/>
                      <w:sz w:val="32"/>
                      <w:szCs w:val="32"/>
                    </w:rPr>
                  </w:pPr>
                  <w:r w:rsidRPr="00AD04B4">
                    <w:rPr>
                      <w:rFonts w:asciiTheme="minorBidi" w:hAnsiTheme="minorBidi" w:cs="David" w:hint="cs"/>
                      <w:sz w:val="32"/>
                      <w:szCs w:val="32"/>
                      <w:rtl/>
                    </w:rPr>
                    <w:t xml:space="preserve">דוגמא להמחשה של מרחב חיישנים והתראות בזמן אמת. </w:t>
                  </w:r>
                </w:p>
                <w:p w14:paraId="388AEADE" w14:textId="77777777" w:rsidR="00E96486" w:rsidRPr="00AD04B4" w:rsidRDefault="00E96486" w:rsidP="0089265A">
                  <w:pPr>
                    <w:bidi/>
                    <w:rPr>
                      <w:rFonts w:cs="David"/>
                      <w:sz w:val="32"/>
                      <w:szCs w:val="32"/>
                    </w:rPr>
                  </w:pPr>
                </w:p>
              </w:txbxContent>
            </v:textbox>
          </v:shape>
        </w:pict>
      </w:r>
    </w:p>
    <w:p w14:paraId="6B2F11D7" w14:textId="77777777" w:rsidR="00AD04B4" w:rsidRDefault="00AD04B4" w:rsidP="00AD04B4">
      <w:pPr>
        <w:bidi/>
        <w:ind w:left="425"/>
        <w:rPr>
          <w:rFonts w:asciiTheme="minorBidi" w:hAnsiTheme="minorBidi" w:cs="David"/>
          <w:sz w:val="32"/>
          <w:szCs w:val="32"/>
          <w:rtl/>
        </w:rPr>
      </w:pPr>
    </w:p>
    <w:p w14:paraId="07CC5F3E" w14:textId="77777777" w:rsidR="00AD04B4" w:rsidRDefault="00AD04B4" w:rsidP="00AD04B4">
      <w:pPr>
        <w:bidi/>
        <w:ind w:left="425"/>
        <w:rPr>
          <w:rFonts w:asciiTheme="minorBidi" w:hAnsiTheme="minorBidi" w:cs="David"/>
          <w:sz w:val="32"/>
          <w:szCs w:val="32"/>
          <w:rtl/>
        </w:rPr>
      </w:pPr>
    </w:p>
    <w:p w14:paraId="466E83FF" w14:textId="18140ED7" w:rsidR="0089265A" w:rsidRDefault="0089265A" w:rsidP="0089265A">
      <w:pPr>
        <w:bidi/>
        <w:ind w:left="425"/>
        <w:rPr>
          <w:rFonts w:asciiTheme="minorBidi" w:hAnsiTheme="minorBidi" w:cs="David"/>
          <w:sz w:val="32"/>
          <w:szCs w:val="32"/>
          <w:rtl/>
        </w:rPr>
      </w:pPr>
    </w:p>
    <w:p w14:paraId="548A0E8B" w14:textId="77777777" w:rsidR="00AF1E22" w:rsidRDefault="00AF1E22" w:rsidP="00AF1E22">
      <w:pPr>
        <w:bidi/>
        <w:ind w:left="425"/>
        <w:rPr>
          <w:rFonts w:asciiTheme="minorBidi" w:hAnsiTheme="minorBidi" w:cs="David"/>
          <w:sz w:val="32"/>
          <w:szCs w:val="32"/>
          <w:rtl/>
        </w:rPr>
      </w:pPr>
    </w:p>
    <w:p w14:paraId="18CAA980" w14:textId="77777777" w:rsidR="0089265A" w:rsidRDefault="0089265A" w:rsidP="0089265A">
      <w:pPr>
        <w:bidi/>
        <w:rPr>
          <w:rtl/>
        </w:rPr>
      </w:pPr>
    </w:p>
    <w:p w14:paraId="31D56180" w14:textId="77777777" w:rsidR="004F2F27" w:rsidRDefault="004F2F27" w:rsidP="004F2F27">
      <w:pPr>
        <w:jc w:val="center"/>
        <w:rPr>
          <w:rFonts w:ascii="David" w:hAnsi="David" w:cs="David"/>
          <w:b/>
          <w:bCs/>
          <w:color w:val="FF0000"/>
          <w:sz w:val="48"/>
          <w:szCs w:val="48"/>
          <w:u w:val="single"/>
          <w:rtl/>
          <w:cs/>
          <w:lang w:val="he-IL"/>
        </w:rPr>
      </w:pPr>
      <w:r>
        <w:rPr>
          <w:rFonts w:ascii="David" w:hAnsi="David" w:cs="David" w:hint="cs"/>
          <w:b/>
          <w:bCs/>
          <w:color w:val="FF0000"/>
          <w:sz w:val="48"/>
          <w:szCs w:val="48"/>
          <w:u w:val="single"/>
          <w:rtl/>
          <w:cs/>
          <w:lang w:val="he-IL"/>
        </w:rPr>
        <w:t>האתגר הטכנולוגי</w:t>
      </w:r>
    </w:p>
    <w:p w14:paraId="620A48B6" w14:textId="77777777" w:rsidR="004F2F27" w:rsidRPr="00BC5766" w:rsidRDefault="004F2F27" w:rsidP="004F2F27">
      <w:pPr>
        <w:jc w:val="center"/>
        <w:rPr>
          <w:rFonts w:ascii="David" w:hAnsi="David" w:cs="David"/>
          <w:b/>
          <w:bCs/>
          <w:color w:val="FF0000"/>
          <w:sz w:val="48"/>
          <w:szCs w:val="48"/>
          <w:u w:val="single"/>
          <w:rtl/>
          <w:cs/>
        </w:rPr>
      </w:pPr>
    </w:p>
    <w:p w14:paraId="3F944675" w14:textId="77777777" w:rsidR="00D47BCF" w:rsidRDefault="004F2F27" w:rsidP="00D47BCF">
      <w:pPr>
        <w:bidi/>
        <w:spacing w:line="276" w:lineRule="auto"/>
        <w:rPr>
          <w:rFonts w:ascii="ArialMT" w:cs="David"/>
          <w:sz w:val="32"/>
          <w:szCs w:val="32"/>
          <w:rtl/>
        </w:rPr>
      </w:pPr>
      <w:r w:rsidRPr="004F2F27">
        <w:rPr>
          <w:rFonts w:ascii="ArialMT" w:cs="David" w:hint="cs"/>
          <w:sz w:val="32"/>
          <w:szCs w:val="32"/>
          <w:rtl/>
        </w:rPr>
        <w:t xml:space="preserve">המערכת כוללת היבטים שונים כגון: ניהול בסיסי נתונים באופן יעיל, תקשורת אינטרנט, מיפוי </w:t>
      </w:r>
    </w:p>
    <w:p w14:paraId="365FD643" w14:textId="77777777" w:rsidR="00D47BCF" w:rsidRDefault="004F2F27" w:rsidP="00D47BCF">
      <w:pPr>
        <w:bidi/>
        <w:spacing w:line="276" w:lineRule="auto"/>
        <w:rPr>
          <w:rFonts w:ascii="ArialMT" w:cs="David"/>
          <w:sz w:val="32"/>
          <w:szCs w:val="32"/>
          <w:rtl/>
        </w:rPr>
      </w:pPr>
      <w:r w:rsidRPr="004F2F27">
        <w:rPr>
          <w:rFonts w:ascii="ArialMT" w:cs="David" w:hint="cs"/>
          <w:sz w:val="32"/>
          <w:szCs w:val="32"/>
          <w:rtl/>
        </w:rPr>
        <w:t xml:space="preserve">מרחב חיישנים, אנליזת נתונים לצורך קביעת קריטריון מתאים, מבחינת ההיבט של הציוד </w:t>
      </w:r>
    </w:p>
    <w:p w14:paraId="15ABA76D" w14:textId="77777777" w:rsidR="00D47BCF" w:rsidRDefault="004F2F27" w:rsidP="00D47BCF">
      <w:pPr>
        <w:bidi/>
        <w:spacing w:line="276" w:lineRule="auto"/>
        <w:rPr>
          <w:rFonts w:ascii="ArialMT" w:cs="David"/>
          <w:sz w:val="32"/>
          <w:szCs w:val="32"/>
          <w:rtl/>
        </w:rPr>
      </w:pPr>
      <w:r w:rsidRPr="004F2F27">
        <w:rPr>
          <w:rFonts w:ascii="ArialMT" w:cs="David" w:hint="cs"/>
          <w:sz w:val="32"/>
          <w:szCs w:val="32"/>
          <w:rtl/>
        </w:rPr>
        <w:t xml:space="preserve">האלקטרוני. האינטגרציה בין גורמים אלו מהווה אתגר טכנולוגי, היות ושאיפתנו לגרום </w:t>
      </w:r>
    </w:p>
    <w:p w14:paraId="7542C754" w14:textId="77777777" w:rsidR="004F2F27" w:rsidRDefault="004F2F27" w:rsidP="00D47BCF">
      <w:pPr>
        <w:bidi/>
        <w:spacing w:line="276" w:lineRule="auto"/>
        <w:rPr>
          <w:rFonts w:ascii="ArialMT" w:cs="David"/>
          <w:sz w:val="32"/>
          <w:szCs w:val="32"/>
          <w:rtl/>
        </w:rPr>
      </w:pPr>
      <w:r w:rsidRPr="004F2F27">
        <w:rPr>
          <w:rFonts w:ascii="ArialMT" w:cs="David" w:hint="cs"/>
          <w:sz w:val="32"/>
          <w:szCs w:val="32"/>
          <w:rtl/>
        </w:rPr>
        <w:t xml:space="preserve">לעבודה מתוזמנת ויעילה של כל הרכיבים יחדיו.   </w:t>
      </w:r>
    </w:p>
    <w:p w14:paraId="1DE5CD57" w14:textId="77777777" w:rsidR="00D47BCF" w:rsidRDefault="00D47BCF" w:rsidP="00D47BCF">
      <w:pPr>
        <w:bidi/>
        <w:spacing w:line="276" w:lineRule="auto"/>
        <w:rPr>
          <w:rFonts w:ascii="David" w:hAnsi="David" w:cs="David"/>
          <w:sz w:val="32"/>
          <w:szCs w:val="32"/>
          <w:rtl/>
        </w:rPr>
      </w:pPr>
      <w:r w:rsidRPr="00D47BCF">
        <w:rPr>
          <w:rFonts w:ascii="David" w:hAnsi="David" w:cs="David"/>
          <w:sz w:val="32"/>
          <w:szCs w:val="32"/>
          <w:rtl/>
        </w:rPr>
        <w:t xml:space="preserve">האפליקציה כוללת מאגרי מידע שונים אשר מוצגים למשתמש בהתאם למצב בו הוא </w:t>
      </w:r>
      <w:r>
        <w:rPr>
          <w:rFonts w:ascii="David" w:hAnsi="David" w:cs="David"/>
          <w:sz w:val="32"/>
          <w:szCs w:val="32"/>
          <w:rtl/>
        </w:rPr>
        <w:t>נמצ</w:t>
      </w:r>
      <w:r>
        <w:rPr>
          <w:rFonts w:ascii="David" w:hAnsi="David" w:cs="David" w:hint="cs"/>
          <w:sz w:val="32"/>
          <w:szCs w:val="32"/>
          <w:rtl/>
        </w:rPr>
        <w:t>א.</w:t>
      </w:r>
    </w:p>
    <w:p w14:paraId="140344C5" w14:textId="77777777" w:rsidR="00D47BCF" w:rsidRDefault="00D47BCF" w:rsidP="00D47BCF">
      <w:pPr>
        <w:bidi/>
        <w:spacing w:line="276" w:lineRule="auto"/>
        <w:rPr>
          <w:rFonts w:ascii="David" w:hAnsi="David" w:cs="David"/>
          <w:sz w:val="32"/>
          <w:szCs w:val="32"/>
          <w:rtl/>
        </w:rPr>
      </w:pPr>
      <w:r>
        <w:rPr>
          <w:rFonts w:ascii="David" w:hAnsi="David" w:cs="David"/>
          <w:sz w:val="32"/>
          <w:szCs w:val="32"/>
        </w:rPr>
        <w:t xml:space="preserve"> </w:t>
      </w:r>
      <w:r w:rsidRPr="00D47BCF">
        <w:rPr>
          <w:rFonts w:ascii="David" w:hAnsi="David" w:cs="David"/>
          <w:sz w:val="32"/>
          <w:szCs w:val="32"/>
          <w:rtl/>
        </w:rPr>
        <w:t xml:space="preserve">האפליקציה כוללת מחלקות רבות, חיבור </w:t>
      </w:r>
      <w:r>
        <w:rPr>
          <w:rFonts w:ascii="David" w:hAnsi="David" w:cs="David" w:hint="cs"/>
          <w:sz w:val="32"/>
          <w:szCs w:val="32"/>
          <w:rtl/>
        </w:rPr>
        <w:t xml:space="preserve">של </w:t>
      </w:r>
      <w:r w:rsidRPr="00D47BCF">
        <w:rPr>
          <w:rFonts w:ascii="David" w:hAnsi="David" w:cs="David"/>
          <w:sz w:val="32"/>
          <w:szCs w:val="32"/>
          <w:rtl/>
        </w:rPr>
        <w:t xml:space="preserve">כל המחלקות הללו יחדיו המשתמשים במידע </w:t>
      </w:r>
    </w:p>
    <w:p w14:paraId="5C71FBF4" w14:textId="77777777" w:rsidR="00D47BCF" w:rsidRDefault="00D47BCF" w:rsidP="00D47BCF">
      <w:pPr>
        <w:bidi/>
        <w:spacing w:line="276" w:lineRule="auto"/>
        <w:rPr>
          <w:rFonts w:ascii="David" w:hAnsi="David" w:cs="David"/>
          <w:sz w:val="32"/>
          <w:szCs w:val="32"/>
          <w:rtl/>
        </w:rPr>
      </w:pPr>
      <w:r w:rsidRPr="00D47BCF">
        <w:rPr>
          <w:rFonts w:ascii="David" w:hAnsi="David" w:cs="David"/>
          <w:sz w:val="32"/>
          <w:szCs w:val="32"/>
          <w:rtl/>
        </w:rPr>
        <w:t xml:space="preserve">משותף ושמירה על סדר התהליכים דורש הבנה מעמיקה של שלבי האפליקציה בכדי למנוע </w:t>
      </w:r>
    </w:p>
    <w:p w14:paraId="1BDB96EF" w14:textId="77777777" w:rsidR="00D47BCF" w:rsidRPr="00D47BCF" w:rsidRDefault="00D47BCF" w:rsidP="00D47BCF">
      <w:pPr>
        <w:bidi/>
        <w:spacing w:line="276" w:lineRule="auto"/>
        <w:rPr>
          <w:rFonts w:ascii="David" w:hAnsi="David" w:cs="David"/>
          <w:sz w:val="32"/>
          <w:szCs w:val="32"/>
          <w:rtl/>
        </w:rPr>
      </w:pPr>
      <w:r w:rsidRPr="00D47BCF">
        <w:rPr>
          <w:rFonts w:ascii="David" w:hAnsi="David" w:cs="David"/>
          <w:sz w:val="32"/>
          <w:szCs w:val="32"/>
          <w:rtl/>
        </w:rPr>
        <w:lastRenderedPageBreak/>
        <w:t>גלישה של המשתמש אל מידע שכבר לא רלוונטי עבורו בהתאם לשלבי המשתמש.</w:t>
      </w:r>
    </w:p>
    <w:p w14:paraId="523A19C0" w14:textId="7814C9F8" w:rsidR="00D47BCF" w:rsidRDefault="00D47BCF" w:rsidP="00D47BCF">
      <w:pPr>
        <w:bidi/>
        <w:spacing w:line="276" w:lineRule="auto"/>
        <w:rPr>
          <w:rFonts w:ascii="David" w:hAnsi="David" w:cs="David"/>
          <w:sz w:val="32"/>
          <w:szCs w:val="32"/>
          <w:rtl/>
        </w:rPr>
      </w:pPr>
      <w:r w:rsidRPr="00D47BCF">
        <w:rPr>
          <w:rFonts w:ascii="David" w:hAnsi="David" w:cs="David"/>
          <w:sz w:val="32"/>
          <w:szCs w:val="32"/>
          <w:rtl/>
        </w:rPr>
        <w:t xml:space="preserve">חלק ממאגרי המידע הם קבצים הנשמרים על </w:t>
      </w:r>
      <w:r w:rsidR="001A5BFD">
        <w:rPr>
          <w:rFonts w:ascii="David" w:hAnsi="David" w:cs="David" w:hint="cs"/>
          <w:sz w:val="32"/>
          <w:szCs w:val="32"/>
          <w:rtl/>
        </w:rPr>
        <w:t>הר</w:t>
      </w:r>
      <w:r>
        <w:rPr>
          <w:rFonts w:ascii="David" w:hAnsi="David" w:cs="David" w:hint="cs"/>
          <w:sz w:val="32"/>
          <w:szCs w:val="32"/>
          <w:rtl/>
        </w:rPr>
        <w:t>ס</w:t>
      </w:r>
      <w:r w:rsidR="00BC5766">
        <w:rPr>
          <w:rFonts w:ascii="David" w:hAnsi="David" w:cs="David" w:hint="cs"/>
          <w:sz w:val="32"/>
          <w:szCs w:val="32"/>
          <w:rtl/>
        </w:rPr>
        <w:t>פ</w:t>
      </w:r>
      <w:r>
        <w:rPr>
          <w:rFonts w:ascii="David" w:hAnsi="David" w:cs="David" w:hint="cs"/>
          <w:sz w:val="32"/>
          <w:szCs w:val="32"/>
          <w:rtl/>
        </w:rPr>
        <w:t>ברי פאי</w:t>
      </w:r>
      <w:r w:rsidRPr="00D47BCF">
        <w:rPr>
          <w:rFonts w:ascii="David" w:hAnsi="David" w:cs="David"/>
          <w:sz w:val="32"/>
          <w:szCs w:val="32"/>
          <w:rtl/>
        </w:rPr>
        <w:t xml:space="preserve"> שבכדי לבצע שמירת קבצים כאלה </w:t>
      </w:r>
    </w:p>
    <w:p w14:paraId="19FACD2B" w14:textId="77777777" w:rsidR="00D47BCF" w:rsidRPr="00D47BCF" w:rsidRDefault="00D47BCF" w:rsidP="00D47BCF">
      <w:pPr>
        <w:bidi/>
        <w:spacing w:line="276" w:lineRule="auto"/>
        <w:rPr>
          <w:rFonts w:ascii="David" w:hAnsi="David" w:cs="David"/>
          <w:sz w:val="32"/>
          <w:szCs w:val="32"/>
          <w:rtl/>
        </w:rPr>
      </w:pPr>
      <w:r w:rsidRPr="00D47BCF">
        <w:rPr>
          <w:rFonts w:ascii="David" w:hAnsi="David" w:cs="David"/>
          <w:sz w:val="32"/>
          <w:szCs w:val="32"/>
          <w:rtl/>
        </w:rPr>
        <w:t xml:space="preserve">אנו נדרשים לקבל הרשאות גישה </w:t>
      </w:r>
      <w:r>
        <w:rPr>
          <w:rFonts w:ascii="David" w:hAnsi="David" w:cs="David" w:hint="cs"/>
          <w:sz w:val="32"/>
          <w:szCs w:val="32"/>
          <w:rtl/>
        </w:rPr>
        <w:t>של</w:t>
      </w:r>
      <w:r w:rsidRPr="00D47BCF">
        <w:rPr>
          <w:rFonts w:ascii="David" w:hAnsi="David" w:cs="David"/>
          <w:sz w:val="32"/>
          <w:szCs w:val="32"/>
          <w:rtl/>
        </w:rPr>
        <w:t xml:space="preserve"> </w:t>
      </w:r>
      <w:r>
        <w:rPr>
          <w:rFonts w:ascii="David" w:hAnsi="David" w:cs="David" w:hint="cs"/>
          <w:sz w:val="32"/>
          <w:szCs w:val="32"/>
          <w:rtl/>
        </w:rPr>
        <w:t>הלוח</w:t>
      </w:r>
      <w:r w:rsidRPr="00D47BCF">
        <w:rPr>
          <w:rFonts w:ascii="David" w:hAnsi="David" w:cs="David"/>
          <w:sz w:val="32"/>
          <w:szCs w:val="32"/>
          <w:rtl/>
        </w:rPr>
        <w:t>.</w:t>
      </w:r>
    </w:p>
    <w:p w14:paraId="459DAC1C" w14:textId="77777777" w:rsidR="00D47BCF" w:rsidRPr="00D47BCF" w:rsidRDefault="00D47BCF" w:rsidP="00D47BCF">
      <w:pPr>
        <w:bidi/>
        <w:spacing w:line="276" w:lineRule="auto"/>
        <w:rPr>
          <w:rFonts w:ascii="David" w:hAnsi="David" w:cs="David"/>
          <w:sz w:val="32"/>
          <w:szCs w:val="32"/>
          <w:rtl/>
        </w:rPr>
      </w:pPr>
      <w:r w:rsidRPr="00D47BCF">
        <w:rPr>
          <w:rFonts w:ascii="David" w:hAnsi="David" w:cs="David"/>
          <w:sz w:val="32"/>
          <w:szCs w:val="32"/>
          <w:rtl/>
        </w:rPr>
        <w:t xml:space="preserve">אתגר טכנולוגי נוסף מולו אנו עומדים הוא </w:t>
      </w:r>
      <w:r>
        <w:rPr>
          <w:rFonts w:ascii="David" w:hAnsi="David" w:cs="David" w:hint="cs"/>
          <w:sz w:val="32"/>
          <w:szCs w:val="32"/>
          <w:rtl/>
        </w:rPr>
        <w:t xml:space="preserve">שליחת מסרונים לקבוצה המתאימה. </w:t>
      </w:r>
    </w:p>
    <w:p w14:paraId="4CE07E92" w14:textId="77777777" w:rsidR="0008541E" w:rsidRDefault="00D47BCF" w:rsidP="00D47BCF">
      <w:pPr>
        <w:bidi/>
        <w:spacing w:line="276" w:lineRule="auto"/>
        <w:rPr>
          <w:rFonts w:ascii="David" w:hAnsi="David" w:cs="David"/>
          <w:sz w:val="32"/>
          <w:szCs w:val="32"/>
          <w:rtl/>
        </w:rPr>
      </w:pPr>
      <w:r w:rsidRPr="00D47BCF">
        <w:rPr>
          <w:rFonts w:ascii="David" w:hAnsi="David" w:cs="David"/>
          <w:sz w:val="32"/>
          <w:szCs w:val="32"/>
          <w:rtl/>
        </w:rPr>
        <w:t xml:space="preserve">התאמת הממשק עבור </w:t>
      </w:r>
      <w:r>
        <w:rPr>
          <w:rFonts w:ascii="David" w:hAnsi="David" w:cs="David" w:hint="cs"/>
          <w:sz w:val="32"/>
          <w:szCs w:val="32"/>
          <w:rtl/>
        </w:rPr>
        <w:t>מערכת ההפעלה והפלטפורמה</w:t>
      </w:r>
      <w:r w:rsidRPr="00D47BCF">
        <w:rPr>
          <w:rFonts w:ascii="David" w:hAnsi="David" w:cs="David"/>
          <w:sz w:val="32"/>
          <w:szCs w:val="32"/>
          <w:rtl/>
        </w:rPr>
        <w:t xml:space="preserve"> בו המשתמש עובד</w:t>
      </w:r>
      <w:r>
        <w:rPr>
          <w:rFonts w:ascii="David" w:hAnsi="David" w:cs="David" w:hint="cs"/>
          <w:sz w:val="32"/>
          <w:szCs w:val="32"/>
          <w:rtl/>
        </w:rPr>
        <w:t xml:space="preserve">. חיסכון וניצול זיכרון </w:t>
      </w:r>
    </w:p>
    <w:p w14:paraId="5B647D0E" w14:textId="77777777" w:rsidR="00D47BCF" w:rsidRDefault="00D47BCF" w:rsidP="0008541E">
      <w:pPr>
        <w:bidi/>
        <w:spacing w:line="276" w:lineRule="auto"/>
        <w:rPr>
          <w:rFonts w:ascii="David" w:hAnsi="David" w:cs="David"/>
          <w:sz w:val="32"/>
          <w:szCs w:val="32"/>
          <w:rtl/>
        </w:rPr>
      </w:pPr>
      <w:r>
        <w:rPr>
          <w:rFonts w:ascii="David" w:hAnsi="David" w:cs="David" w:hint="cs"/>
          <w:sz w:val="32"/>
          <w:szCs w:val="32"/>
          <w:rtl/>
        </w:rPr>
        <w:t xml:space="preserve">יעיל יותר. </w:t>
      </w:r>
    </w:p>
    <w:p w14:paraId="391E7002" w14:textId="77777777" w:rsidR="004F2F27" w:rsidRDefault="004F2F27" w:rsidP="004F2F27">
      <w:pPr>
        <w:bidi/>
        <w:spacing w:line="276" w:lineRule="auto"/>
        <w:rPr>
          <w:rFonts w:ascii="ArialMT" w:cs="David"/>
          <w:sz w:val="32"/>
          <w:szCs w:val="32"/>
          <w:rtl/>
        </w:rPr>
      </w:pPr>
    </w:p>
    <w:p w14:paraId="5FBBC21C" w14:textId="77777777" w:rsidR="004F2F27" w:rsidRDefault="004F2F27" w:rsidP="004F2F27">
      <w:pPr>
        <w:bidi/>
        <w:spacing w:line="276" w:lineRule="auto"/>
        <w:rPr>
          <w:rFonts w:ascii="ArialMT" w:cs="David"/>
          <w:sz w:val="32"/>
          <w:szCs w:val="32"/>
          <w:rtl/>
        </w:rPr>
      </w:pPr>
    </w:p>
    <w:p w14:paraId="41128DA7" w14:textId="77777777" w:rsidR="004F2F27" w:rsidRDefault="004F2F27" w:rsidP="004F2F27">
      <w:pPr>
        <w:jc w:val="center"/>
        <w:rPr>
          <w:rFonts w:ascii="David" w:hAnsi="David" w:cs="David"/>
          <w:b/>
          <w:bCs/>
          <w:color w:val="FF0000"/>
          <w:sz w:val="48"/>
          <w:szCs w:val="48"/>
          <w:u w:val="single"/>
          <w:rtl/>
          <w:cs/>
          <w:lang w:val="he-IL"/>
        </w:rPr>
      </w:pPr>
      <w:r>
        <w:rPr>
          <w:rFonts w:ascii="David" w:hAnsi="David" w:cs="David" w:hint="cs"/>
          <w:b/>
          <w:bCs/>
          <w:color w:val="FF0000"/>
          <w:sz w:val="48"/>
          <w:szCs w:val="48"/>
          <w:u w:val="single"/>
          <w:rtl/>
          <w:cs/>
          <w:lang w:val="he-IL"/>
        </w:rPr>
        <w:t>אופן מימוש אב טיפוס</w:t>
      </w:r>
    </w:p>
    <w:p w14:paraId="7FD12591" w14:textId="77777777" w:rsidR="004F2F27" w:rsidRDefault="004F2F27" w:rsidP="0008541E">
      <w:pPr>
        <w:bidi/>
        <w:rPr>
          <w:rFonts w:ascii="David" w:hAnsi="David" w:cs="David"/>
          <w:b/>
          <w:bCs/>
          <w:color w:val="FF0000"/>
          <w:sz w:val="48"/>
          <w:szCs w:val="48"/>
          <w:u w:val="single"/>
          <w:rtl/>
          <w:lang w:val="he-IL"/>
        </w:rPr>
      </w:pPr>
    </w:p>
    <w:p w14:paraId="159B2D14" w14:textId="17D8FECD" w:rsidR="0008541E" w:rsidRDefault="001A5BFD" w:rsidP="0008541E">
      <w:pPr>
        <w:bidi/>
        <w:rPr>
          <w:rFonts w:ascii="David" w:hAnsi="David" w:cs="David"/>
          <w:sz w:val="32"/>
          <w:szCs w:val="32"/>
          <w:rtl/>
        </w:rPr>
      </w:pPr>
      <w:r>
        <w:rPr>
          <w:rFonts w:ascii="David" w:hAnsi="David" w:cs="David" w:hint="cs"/>
          <w:sz w:val="32"/>
          <w:szCs w:val="32"/>
          <w:rtl/>
          <w:lang w:val="he-IL"/>
        </w:rPr>
        <w:t>האפליקציה מומשה על גבי לוח ר</w:t>
      </w:r>
      <w:r w:rsidR="0008541E">
        <w:rPr>
          <w:rFonts w:ascii="David" w:hAnsi="David" w:cs="David" w:hint="cs"/>
          <w:sz w:val="32"/>
          <w:szCs w:val="32"/>
          <w:rtl/>
          <w:lang w:val="he-IL"/>
        </w:rPr>
        <w:t>ס</w:t>
      </w:r>
      <w:r w:rsidR="00BC5766">
        <w:rPr>
          <w:rFonts w:ascii="David" w:hAnsi="David" w:cs="David" w:hint="cs"/>
          <w:sz w:val="32"/>
          <w:szCs w:val="32"/>
          <w:rtl/>
          <w:lang w:val="he-IL"/>
        </w:rPr>
        <w:t xml:space="preserve">פברי פאי, מערכת ההפעלה שלו היא </w:t>
      </w:r>
      <w:r w:rsidR="00BC5766">
        <w:rPr>
          <w:rFonts w:ascii="David" w:hAnsi="David" w:cs="David"/>
          <w:sz w:val="32"/>
          <w:szCs w:val="32"/>
        </w:rPr>
        <w:t>R</w:t>
      </w:r>
      <w:r w:rsidR="0008541E">
        <w:rPr>
          <w:rFonts w:ascii="David" w:hAnsi="David" w:cs="David"/>
          <w:sz w:val="32"/>
          <w:szCs w:val="32"/>
        </w:rPr>
        <w:t>aspbian</w:t>
      </w:r>
      <w:r w:rsidR="0008541E">
        <w:rPr>
          <w:rFonts w:ascii="David" w:hAnsi="David" w:cs="David" w:hint="cs"/>
          <w:sz w:val="32"/>
          <w:szCs w:val="32"/>
          <w:rtl/>
        </w:rPr>
        <w:t xml:space="preserve">, ניתן </w:t>
      </w:r>
    </w:p>
    <w:p w14:paraId="7D1D266A" w14:textId="77777777" w:rsidR="0008541E" w:rsidRDefault="0008541E" w:rsidP="0008541E">
      <w:pPr>
        <w:bidi/>
        <w:rPr>
          <w:rFonts w:ascii="Arial" w:hAnsi="Arial" w:cs="David"/>
          <w:color w:val="252525"/>
          <w:sz w:val="32"/>
          <w:szCs w:val="32"/>
          <w:shd w:val="clear" w:color="auto" w:fill="FFFFFF"/>
          <w:rtl/>
        </w:rPr>
      </w:pPr>
      <w:r>
        <w:rPr>
          <w:rFonts w:ascii="David" w:hAnsi="David" w:cs="David" w:hint="cs"/>
          <w:sz w:val="32"/>
          <w:szCs w:val="32"/>
          <w:rtl/>
        </w:rPr>
        <w:t>למצוא</w:t>
      </w:r>
      <w:r w:rsidR="007F150C">
        <w:rPr>
          <w:rFonts w:ascii="David" w:hAnsi="David" w:cs="David" w:hint="cs"/>
          <w:sz w:val="32"/>
          <w:szCs w:val="32"/>
          <w:rtl/>
        </w:rPr>
        <w:t xml:space="preserve"> ד</w:t>
      </w:r>
      <w:r>
        <w:rPr>
          <w:rFonts w:ascii="David" w:hAnsi="David" w:cs="David" w:hint="cs"/>
          <w:sz w:val="32"/>
          <w:szCs w:val="32"/>
          <w:rtl/>
        </w:rPr>
        <w:t xml:space="preserve">מיון למערכת הפעלה לינוקס, שימוש במסד נתונים </w:t>
      </w:r>
      <w:r w:rsidRPr="004F2F27">
        <w:rPr>
          <w:rFonts w:ascii="Arial" w:hAnsi="Arial" w:cs="David"/>
          <w:color w:val="252525"/>
          <w:sz w:val="32"/>
          <w:szCs w:val="32"/>
          <w:shd w:val="clear" w:color="auto" w:fill="FFFFFF"/>
        </w:rPr>
        <w:t>MySQL</w:t>
      </w:r>
      <w:r>
        <w:rPr>
          <w:rFonts w:ascii="Arial" w:hAnsi="Arial" w:cs="David" w:hint="cs"/>
          <w:color w:val="252525"/>
          <w:sz w:val="32"/>
          <w:szCs w:val="32"/>
          <w:shd w:val="clear" w:color="auto" w:fill="FFFFFF"/>
          <w:rtl/>
        </w:rPr>
        <w:t xml:space="preserve">, שפת מימוש כאמור </w:t>
      </w:r>
    </w:p>
    <w:p w14:paraId="62579BA7" w14:textId="77777777" w:rsidR="0008541E" w:rsidRDefault="0008541E" w:rsidP="0008541E">
      <w:pPr>
        <w:bidi/>
        <w:rPr>
          <w:rFonts w:ascii="Arial" w:hAnsi="Arial" w:cs="David"/>
          <w:color w:val="252525"/>
          <w:sz w:val="32"/>
          <w:szCs w:val="32"/>
          <w:shd w:val="clear" w:color="auto" w:fill="FFFFFF"/>
          <w:rtl/>
        </w:rPr>
      </w:pPr>
      <w:r>
        <w:rPr>
          <w:rFonts w:ascii="Arial" w:hAnsi="Arial" w:cs="David"/>
          <w:color w:val="252525"/>
          <w:sz w:val="32"/>
          <w:szCs w:val="32"/>
          <w:shd w:val="clear" w:color="auto" w:fill="FFFFFF"/>
        </w:rPr>
        <w:t>, Python</w:t>
      </w:r>
      <w:r>
        <w:rPr>
          <w:rFonts w:ascii="David" w:hAnsi="David" w:cs="David" w:hint="cs"/>
          <w:sz w:val="32"/>
          <w:szCs w:val="32"/>
          <w:rtl/>
        </w:rPr>
        <w:t xml:space="preserve"> </w:t>
      </w:r>
      <w:r>
        <w:rPr>
          <w:rFonts w:ascii="Arial" w:hAnsi="Arial" w:cs="David" w:hint="cs"/>
          <w:color w:val="252525"/>
          <w:sz w:val="32"/>
          <w:szCs w:val="32"/>
          <w:shd w:val="clear" w:color="auto" w:fill="FFFFFF"/>
          <w:rtl/>
        </w:rPr>
        <w:t xml:space="preserve">במאגרי המידע נעשה שימוש בקבצי </w:t>
      </w:r>
      <w:r>
        <w:rPr>
          <w:rFonts w:ascii="Arial" w:hAnsi="Arial" w:cs="David" w:hint="cs"/>
          <w:color w:val="252525"/>
          <w:sz w:val="32"/>
          <w:szCs w:val="32"/>
          <w:shd w:val="clear" w:color="auto" w:fill="FFFFFF"/>
        </w:rPr>
        <w:t>CSV</w:t>
      </w:r>
      <w:r>
        <w:rPr>
          <w:rFonts w:ascii="Arial" w:hAnsi="Arial" w:cs="David" w:hint="cs"/>
          <w:color w:val="252525"/>
          <w:sz w:val="32"/>
          <w:szCs w:val="32"/>
          <w:shd w:val="clear" w:color="auto" w:fill="FFFFFF"/>
          <w:rtl/>
        </w:rPr>
        <w:t xml:space="preserve"> (אקסל) ו</w:t>
      </w:r>
      <w:r>
        <w:rPr>
          <w:rFonts w:ascii="Arial" w:hAnsi="Arial" w:cs="David" w:hint="cs"/>
          <w:color w:val="252525"/>
          <w:sz w:val="32"/>
          <w:szCs w:val="32"/>
          <w:shd w:val="clear" w:color="auto" w:fill="FFFFFF"/>
        </w:rPr>
        <w:t>DB</w:t>
      </w:r>
      <w:r>
        <w:rPr>
          <w:rFonts w:ascii="Arial" w:hAnsi="Arial" w:cs="David" w:hint="cs"/>
          <w:color w:val="252525"/>
          <w:sz w:val="32"/>
          <w:szCs w:val="32"/>
          <w:shd w:val="clear" w:color="auto" w:fill="FFFFFF"/>
          <w:rtl/>
        </w:rPr>
        <w:t xml:space="preserve"> לכתיבת המידע הדרוש ואלו </w:t>
      </w:r>
    </w:p>
    <w:p w14:paraId="55FB4C47" w14:textId="77777777" w:rsidR="0008541E" w:rsidRPr="0008541E" w:rsidRDefault="0008541E" w:rsidP="0008541E">
      <w:pPr>
        <w:bidi/>
        <w:rPr>
          <w:rFonts w:ascii="David" w:hAnsi="David" w:cs="David"/>
          <w:sz w:val="32"/>
          <w:szCs w:val="32"/>
          <w:rtl/>
          <w:cs/>
        </w:rPr>
      </w:pPr>
      <w:r>
        <w:rPr>
          <w:rFonts w:ascii="Arial" w:hAnsi="Arial" w:cs="David" w:hint="cs"/>
          <w:color w:val="252525"/>
          <w:sz w:val="32"/>
          <w:szCs w:val="32"/>
          <w:shd w:val="clear" w:color="auto" w:fill="FFFFFF"/>
          <w:rtl/>
        </w:rPr>
        <w:t>נשמרים על גבי הלוח לצורך פתיחה, עריכה,</w:t>
      </w:r>
      <w:r w:rsidR="007F150C">
        <w:rPr>
          <w:rFonts w:ascii="Arial" w:hAnsi="Arial" w:cs="David" w:hint="cs"/>
          <w:color w:val="252525"/>
          <w:sz w:val="32"/>
          <w:szCs w:val="32"/>
          <w:shd w:val="clear" w:color="auto" w:fill="FFFFFF"/>
          <w:rtl/>
        </w:rPr>
        <w:t xml:space="preserve"> </w:t>
      </w:r>
      <w:r>
        <w:rPr>
          <w:rFonts w:ascii="Arial" w:hAnsi="Arial" w:cs="David" w:hint="cs"/>
          <w:color w:val="252525"/>
          <w:sz w:val="32"/>
          <w:szCs w:val="32"/>
          <w:shd w:val="clear" w:color="auto" w:fill="FFFFFF"/>
          <w:rtl/>
        </w:rPr>
        <w:t xml:space="preserve">שינוי ובקרה. </w:t>
      </w:r>
    </w:p>
    <w:p w14:paraId="24AA2E3D" w14:textId="77777777" w:rsidR="004F2F27" w:rsidRPr="004F2F27" w:rsidRDefault="004F2F27" w:rsidP="00600F12">
      <w:pPr>
        <w:pStyle w:val="ListParagraph"/>
        <w:numPr>
          <w:ilvl w:val="0"/>
          <w:numId w:val="7"/>
        </w:numPr>
        <w:rPr>
          <w:rFonts w:cs="David"/>
          <w:sz w:val="32"/>
          <w:szCs w:val="32"/>
          <w:rtl/>
        </w:rPr>
      </w:pPr>
      <w:r w:rsidRPr="004F2F27">
        <w:rPr>
          <w:rFonts w:ascii="ArialMT" w:cs="David" w:hint="cs"/>
          <w:b/>
          <w:bCs/>
          <w:sz w:val="32"/>
          <w:szCs w:val="32"/>
        </w:rPr>
        <w:t>P</w:t>
      </w:r>
      <w:r w:rsidRPr="004F2F27">
        <w:rPr>
          <w:rFonts w:cs="David"/>
          <w:b/>
          <w:bCs/>
          <w:sz w:val="32"/>
          <w:szCs w:val="32"/>
        </w:rPr>
        <w:t>ython</w:t>
      </w:r>
      <w:r w:rsidRPr="004F2F27">
        <w:rPr>
          <w:rFonts w:cs="David" w:hint="cs"/>
          <w:sz w:val="32"/>
          <w:szCs w:val="32"/>
          <w:rtl/>
        </w:rPr>
        <w:t xml:space="preserve"> </w:t>
      </w:r>
      <w:r w:rsidRPr="004F2F27">
        <w:rPr>
          <w:rFonts w:cs="David" w:hint="cs"/>
          <w:b/>
          <w:bCs/>
          <w:sz w:val="32"/>
          <w:szCs w:val="32"/>
          <w:rtl/>
        </w:rPr>
        <w:t>-</w:t>
      </w:r>
      <w:r w:rsidRPr="004F2F27">
        <w:rPr>
          <w:rFonts w:ascii="ArialMT" w:cs="David" w:hint="cs"/>
          <w:sz w:val="32"/>
          <w:szCs w:val="32"/>
          <w:rtl/>
        </w:rPr>
        <w:t xml:space="preserve"> המערכת</w:t>
      </w:r>
      <w:r w:rsidRPr="004F2F27">
        <w:rPr>
          <w:rFonts w:ascii="ArialMT" w:cs="David"/>
          <w:sz w:val="32"/>
          <w:szCs w:val="32"/>
          <w:rtl/>
        </w:rPr>
        <w:t xml:space="preserve"> </w:t>
      </w:r>
      <w:r w:rsidRPr="004F2F27">
        <w:rPr>
          <w:rFonts w:ascii="ArialMT" w:cs="David" w:hint="cs"/>
          <w:sz w:val="32"/>
          <w:szCs w:val="32"/>
          <w:rtl/>
        </w:rPr>
        <w:t>כוללת</w:t>
      </w:r>
      <w:r w:rsidRPr="004F2F27">
        <w:rPr>
          <w:rFonts w:ascii="ArialMT" w:cs="David"/>
          <w:sz w:val="32"/>
          <w:szCs w:val="32"/>
          <w:rtl/>
        </w:rPr>
        <w:t xml:space="preserve"> </w:t>
      </w:r>
      <w:r w:rsidRPr="004F2F27">
        <w:rPr>
          <w:rFonts w:ascii="ArialMT" w:cs="David" w:hint="cs"/>
          <w:sz w:val="32"/>
          <w:szCs w:val="32"/>
          <w:rtl/>
        </w:rPr>
        <w:t>אפליקציה</w:t>
      </w:r>
      <w:r w:rsidRPr="004F2F27">
        <w:rPr>
          <w:rFonts w:ascii="ArialMT" w:cs="David"/>
          <w:sz w:val="32"/>
          <w:szCs w:val="32"/>
          <w:rtl/>
        </w:rPr>
        <w:t xml:space="preserve"> </w:t>
      </w:r>
      <w:r w:rsidRPr="004F2F27">
        <w:rPr>
          <w:rFonts w:ascii="ArialMT" w:cs="David" w:hint="cs"/>
          <w:sz w:val="32"/>
          <w:szCs w:val="32"/>
          <w:rtl/>
        </w:rPr>
        <w:t>שבה</w:t>
      </w:r>
      <w:r w:rsidRPr="004F2F27">
        <w:rPr>
          <w:rFonts w:ascii="ArialMT" w:cs="David"/>
          <w:sz w:val="32"/>
          <w:szCs w:val="32"/>
          <w:rtl/>
        </w:rPr>
        <w:t xml:space="preserve"> </w:t>
      </w:r>
      <w:r w:rsidRPr="004F2F27">
        <w:rPr>
          <w:rFonts w:ascii="ArialMT" w:cs="David" w:hint="cs"/>
          <w:sz w:val="32"/>
          <w:szCs w:val="32"/>
          <w:rtl/>
        </w:rPr>
        <w:t>כל</w:t>
      </w:r>
      <w:r w:rsidRPr="004F2F27">
        <w:rPr>
          <w:rFonts w:ascii="ArialMT" w:cs="David"/>
          <w:sz w:val="32"/>
          <w:szCs w:val="32"/>
          <w:rtl/>
        </w:rPr>
        <w:t xml:space="preserve"> </w:t>
      </w:r>
      <w:r w:rsidRPr="004F2F27">
        <w:rPr>
          <w:rFonts w:ascii="ArialMT" w:cs="David" w:hint="cs"/>
          <w:sz w:val="32"/>
          <w:szCs w:val="32"/>
          <w:rtl/>
        </w:rPr>
        <w:t>הפונקציות</w:t>
      </w:r>
      <w:r w:rsidRPr="004F2F27">
        <w:rPr>
          <w:rFonts w:ascii="ArialMT" w:cs="David"/>
          <w:sz w:val="32"/>
          <w:szCs w:val="32"/>
          <w:rtl/>
        </w:rPr>
        <w:t xml:space="preserve"> </w:t>
      </w:r>
      <w:r w:rsidRPr="004F2F27">
        <w:rPr>
          <w:rFonts w:ascii="ArialMT" w:cs="David" w:hint="cs"/>
          <w:sz w:val="32"/>
          <w:szCs w:val="32"/>
          <w:rtl/>
        </w:rPr>
        <w:t>הרלוונטיות</w:t>
      </w:r>
      <w:r w:rsidRPr="004F2F27">
        <w:rPr>
          <w:rFonts w:ascii="ArialMT" w:cs="David"/>
          <w:sz w:val="32"/>
          <w:szCs w:val="32"/>
          <w:rtl/>
        </w:rPr>
        <w:t xml:space="preserve">. </w:t>
      </w:r>
      <w:r w:rsidRPr="004F2F27">
        <w:rPr>
          <w:rFonts w:ascii="ArialMT" w:cs="David" w:hint="cs"/>
          <w:sz w:val="32"/>
          <w:szCs w:val="32"/>
          <w:rtl/>
        </w:rPr>
        <w:t>האפליקציה</w:t>
      </w:r>
      <w:r w:rsidRPr="004F2F27">
        <w:rPr>
          <w:rFonts w:ascii="ArialMT" w:cs="David"/>
          <w:sz w:val="32"/>
          <w:szCs w:val="32"/>
          <w:rtl/>
        </w:rPr>
        <w:t xml:space="preserve"> </w:t>
      </w:r>
      <w:r w:rsidRPr="004F2F27">
        <w:rPr>
          <w:rFonts w:ascii="ArialMT" w:cs="David" w:hint="cs"/>
          <w:sz w:val="32"/>
          <w:szCs w:val="32"/>
          <w:rtl/>
        </w:rPr>
        <w:t>תמומש</w:t>
      </w:r>
      <w:r w:rsidRPr="004F2F27">
        <w:rPr>
          <w:rFonts w:ascii="ArialMT" w:cs="David"/>
          <w:sz w:val="32"/>
          <w:szCs w:val="32"/>
          <w:rtl/>
        </w:rPr>
        <w:t xml:space="preserve"> </w:t>
      </w:r>
      <w:r w:rsidRPr="004F2F27">
        <w:rPr>
          <w:rFonts w:ascii="ArialMT" w:cs="David" w:hint="cs"/>
          <w:sz w:val="32"/>
          <w:szCs w:val="32"/>
          <w:rtl/>
        </w:rPr>
        <w:t>בשפת</w:t>
      </w:r>
      <w:r w:rsidRPr="004F2F27">
        <w:rPr>
          <w:rFonts w:ascii="ArialMT" w:cs="David"/>
          <w:sz w:val="32"/>
          <w:szCs w:val="32"/>
          <w:rtl/>
        </w:rPr>
        <w:t xml:space="preserve"> </w:t>
      </w:r>
      <w:ins w:id="103" w:author="do" w:date="2017-08-18T10:20:00Z">
        <w:r w:rsidR="00600F12">
          <w:rPr>
            <w:rFonts w:ascii="ArialMT" w:cs="David" w:hint="cs"/>
            <w:sz w:val="32"/>
            <w:szCs w:val="32"/>
            <w:rtl/>
          </w:rPr>
          <w:t xml:space="preserve"> </w:t>
        </w:r>
        <w:r w:rsidR="00600F12">
          <w:rPr>
            <w:rFonts w:cs="David"/>
            <w:sz w:val="32"/>
            <w:szCs w:val="32"/>
          </w:rPr>
          <w:t xml:space="preserve"> </w:t>
        </w:r>
      </w:ins>
      <w:r w:rsidRPr="004F2F27">
        <w:rPr>
          <w:rFonts w:ascii="Arial" w:hAnsi="Arial" w:cs="David"/>
          <w:color w:val="252525"/>
          <w:sz w:val="32"/>
          <w:szCs w:val="32"/>
          <w:shd w:val="clear" w:color="auto" w:fill="FFFFFF"/>
        </w:rPr>
        <w:t>Python</w:t>
      </w:r>
      <w:del w:id="104" w:author="do" w:date="2017-08-18T10:21:00Z">
        <w:r w:rsidRPr="004F2F27" w:rsidDel="00600F12">
          <w:rPr>
            <w:rFonts w:ascii="Arial" w:hAnsi="Arial" w:cs="David" w:hint="cs"/>
            <w:b/>
            <w:bCs/>
            <w:color w:val="252525"/>
            <w:sz w:val="32"/>
            <w:szCs w:val="32"/>
            <w:shd w:val="clear" w:color="auto" w:fill="FFFFFF"/>
            <w:rtl/>
          </w:rPr>
          <w:delText>.</w:delText>
        </w:r>
      </w:del>
      <w:ins w:id="105" w:author="do" w:date="2017-08-18T10:21:00Z">
        <w:r w:rsidR="00600F12">
          <w:rPr>
            <w:rFonts w:ascii="Arial" w:hAnsi="Arial" w:cs="David" w:hint="cs"/>
            <w:b/>
            <w:bCs/>
            <w:color w:val="252525"/>
            <w:sz w:val="32"/>
            <w:szCs w:val="32"/>
            <w:shd w:val="clear" w:color="auto" w:fill="FFFFFF"/>
            <w:rtl/>
          </w:rPr>
          <w:t xml:space="preserve"> (</w:t>
        </w:r>
        <w:r w:rsidR="00600F12">
          <w:rPr>
            <w:rFonts w:ascii="Arial" w:hAnsi="Arial" w:cs="David"/>
            <w:b/>
            <w:bCs/>
            <w:color w:val="252525"/>
            <w:sz w:val="32"/>
            <w:szCs w:val="32"/>
            <w:shd w:val="clear" w:color="auto" w:fill="FFFFFF"/>
          </w:rPr>
          <w:t>scripts</w:t>
        </w:r>
        <w:r w:rsidR="00600F12">
          <w:rPr>
            <w:rFonts w:ascii="Arial" w:hAnsi="Arial" w:cs="David" w:hint="cs"/>
            <w:b/>
            <w:bCs/>
            <w:color w:val="252525"/>
            <w:sz w:val="32"/>
            <w:szCs w:val="32"/>
            <w:shd w:val="clear" w:color="auto" w:fill="FFFFFF"/>
            <w:rtl/>
          </w:rPr>
          <w:t>).</w:t>
        </w:r>
      </w:ins>
    </w:p>
    <w:p w14:paraId="2FBCA9F6" w14:textId="77777777" w:rsidR="004F2F27" w:rsidRPr="004F2F27" w:rsidRDefault="004F2F27" w:rsidP="004F2F27">
      <w:pPr>
        <w:pStyle w:val="ListParagraph"/>
        <w:numPr>
          <w:ilvl w:val="0"/>
          <w:numId w:val="7"/>
        </w:numPr>
        <w:rPr>
          <w:rFonts w:cs="David"/>
          <w:sz w:val="32"/>
          <w:szCs w:val="32"/>
          <w:rtl/>
        </w:rPr>
      </w:pPr>
      <w:r w:rsidRPr="004F2F27">
        <w:rPr>
          <w:rFonts w:ascii="Arial" w:hAnsi="Arial" w:cs="David"/>
          <w:b/>
          <w:bCs/>
          <w:color w:val="252525"/>
          <w:sz w:val="32"/>
          <w:szCs w:val="32"/>
          <w:shd w:val="clear" w:color="auto" w:fill="FFFFFF"/>
        </w:rPr>
        <w:t>MySQL</w:t>
      </w:r>
      <w:r w:rsidRPr="004F2F27">
        <w:rPr>
          <w:rFonts w:ascii="Arial" w:hAnsi="Arial" w:cs="David" w:hint="cs"/>
          <w:b/>
          <w:bCs/>
          <w:color w:val="252525"/>
          <w:sz w:val="32"/>
          <w:szCs w:val="32"/>
          <w:shd w:val="clear" w:color="auto" w:fill="FFFFFF"/>
          <w:rtl/>
        </w:rPr>
        <w:t xml:space="preserve">- </w:t>
      </w:r>
      <w:r w:rsidRPr="004F2F27">
        <w:rPr>
          <w:rFonts w:ascii="Arial" w:hAnsi="Arial" w:cs="David" w:hint="cs"/>
          <w:color w:val="252525"/>
          <w:sz w:val="32"/>
          <w:szCs w:val="32"/>
          <w:shd w:val="clear" w:color="auto" w:fill="FFFFFF"/>
          <w:rtl/>
        </w:rPr>
        <w:t>לצורך</w:t>
      </w:r>
      <w:r w:rsidRPr="004F2F27">
        <w:rPr>
          <w:rFonts w:ascii="Arial" w:hAnsi="Arial" w:cs="David"/>
          <w:color w:val="252525"/>
          <w:sz w:val="32"/>
          <w:szCs w:val="32"/>
          <w:shd w:val="clear" w:color="auto" w:fill="FFFFFF"/>
          <w:rtl/>
        </w:rPr>
        <w:t xml:space="preserve"> ריכוז הנתונים </w:t>
      </w:r>
      <w:r w:rsidRPr="004F2F27">
        <w:rPr>
          <w:rFonts w:ascii="Arial" w:hAnsi="Arial" w:cs="David" w:hint="cs"/>
          <w:color w:val="252525"/>
          <w:sz w:val="32"/>
          <w:szCs w:val="32"/>
          <w:shd w:val="clear" w:color="auto" w:fill="FFFFFF"/>
          <w:rtl/>
        </w:rPr>
        <w:t>והמידע,</w:t>
      </w:r>
      <w:r w:rsidRPr="004F2F27">
        <w:rPr>
          <w:rFonts w:ascii="Arial" w:hAnsi="Arial" w:cs="David"/>
          <w:color w:val="252525"/>
          <w:sz w:val="32"/>
          <w:szCs w:val="32"/>
          <w:shd w:val="clear" w:color="auto" w:fill="FFFFFF"/>
          <w:rtl/>
        </w:rPr>
        <w:t xml:space="preserve"> ננהל את בסיס הנתונים תחת </w:t>
      </w:r>
      <w:r w:rsidRPr="004F2F27">
        <w:rPr>
          <w:rFonts w:ascii="Arial" w:hAnsi="Arial" w:cs="David"/>
          <w:color w:val="252525"/>
          <w:sz w:val="32"/>
          <w:szCs w:val="32"/>
          <w:shd w:val="clear" w:color="auto" w:fill="FFFFFF"/>
        </w:rPr>
        <w:t>MySQL</w:t>
      </w:r>
      <w:r w:rsidRPr="004F2F27">
        <w:rPr>
          <w:rFonts w:ascii="ArialMT" w:cs="David"/>
          <w:sz w:val="32"/>
          <w:szCs w:val="32"/>
          <w:rtl/>
        </w:rPr>
        <w:t xml:space="preserve">. </w:t>
      </w:r>
    </w:p>
    <w:p w14:paraId="73D10700" w14:textId="77777777" w:rsidR="004F2F27" w:rsidRDefault="004F2F27" w:rsidP="004F2F27">
      <w:pPr>
        <w:pStyle w:val="ListParagraph"/>
        <w:numPr>
          <w:ilvl w:val="0"/>
          <w:numId w:val="7"/>
        </w:numPr>
        <w:rPr>
          <w:rFonts w:cs="David"/>
          <w:sz w:val="32"/>
          <w:szCs w:val="32"/>
        </w:rPr>
      </w:pPr>
      <w:r w:rsidRPr="004F2F27">
        <w:rPr>
          <w:rFonts w:ascii="Arial" w:hAnsi="Arial" w:cs="David"/>
          <w:b/>
          <w:bCs/>
          <w:color w:val="252525"/>
          <w:sz w:val="32"/>
          <w:szCs w:val="32"/>
          <w:shd w:val="clear" w:color="auto" w:fill="FFFFFF"/>
        </w:rPr>
        <w:t>RP2</w:t>
      </w:r>
      <w:r w:rsidRPr="004F2F27">
        <w:rPr>
          <w:rFonts w:ascii="Arial" w:hAnsi="Arial" w:cs="David" w:hint="cs"/>
          <w:b/>
          <w:bCs/>
          <w:color w:val="252525"/>
          <w:sz w:val="32"/>
          <w:szCs w:val="32"/>
          <w:shd w:val="clear" w:color="auto" w:fill="FFFFFF"/>
          <w:rtl/>
        </w:rPr>
        <w:t xml:space="preserve"> -</w:t>
      </w:r>
      <w:r w:rsidRPr="004F2F27">
        <w:rPr>
          <w:rFonts w:cs="David" w:hint="cs"/>
          <w:sz w:val="32"/>
          <w:szCs w:val="32"/>
          <w:rtl/>
        </w:rPr>
        <w:t xml:space="preserve"> בצד</w:t>
      </w:r>
      <w:r w:rsidRPr="004F2F27">
        <w:rPr>
          <w:rFonts w:cs="David"/>
          <w:sz w:val="32"/>
          <w:szCs w:val="32"/>
          <w:rtl/>
        </w:rPr>
        <w:t xml:space="preserve"> </w:t>
      </w:r>
      <w:r w:rsidRPr="004F2F27">
        <w:rPr>
          <w:rFonts w:cs="David" w:hint="cs"/>
          <w:sz w:val="32"/>
          <w:szCs w:val="32"/>
          <w:rtl/>
        </w:rPr>
        <w:t>החומרתי</w:t>
      </w:r>
      <w:r w:rsidRPr="004F2F27">
        <w:rPr>
          <w:rFonts w:cs="David"/>
          <w:sz w:val="32"/>
          <w:szCs w:val="32"/>
          <w:rtl/>
        </w:rPr>
        <w:t xml:space="preserve"> </w:t>
      </w:r>
      <w:r w:rsidRPr="004F2F27">
        <w:rPr>
          <w:rFonts w:cs="David" w:hint="cs"/>
          <w:sz w:val="32"/>
          <w:szCs w:val="32"/>
          <w:rtl/>
        </w:rPr>
        <w:t>נשתמש</w:t>
      </w:r>
      <w:r w:rsidRPr="004F2F27">
        <w:rPr>
          <w:rFonts w:cs="David"/>
          <w:sz w:val="32"/>
          <w:szCs w:val="32"/>
          <w:rtl/>
        </w:rPr>
        <w:t xml:space="preserve"> </w:t>
      </w:r>
      <w:r w:rsidRPr="004F2F27">
        <w:rPr>
          <w:rFonts w:cs="David" w:hint="cs"/>
          <w:sz w:val="32"/>
          <w:szCs w:val="32"/>
          <w:rtl/>
        </w:rPr>
        <w:t xml:space="preserve">בלוח של </w:t>
      </w:r>
      <w:r w:rsidRPr="004F2F27">
        <w:rPr>
          <w:rFonts w:cs="David"/>
          <w:sz w:val="32"/>
          <w:szCs w:val="32"/>
        </w:rPr>
        <w:t xml:space="preserve">RP2 </w:t>
      </w:r>
      <w:r w:rsidRPr="004F2F27">
        <w:rPr>
          <w:rFonts w:cs="David" w:hint="cs"/>
          <w:sz w:val="32"/>
          <w:szCs w:val="32"/>
          <w:rtl/>
        </w:rPr>
        <w:t xml:space="preserve"> כאשר</w:t>
      </w:r>
      <w:r w:rsidRPr="004F2F27">
        <w:rPr>
          <w:rFonts w:cs="David"/>
          <w:sz w:val="32"/>
          <w:szCs w:val="32"/>
          <w:rtl/>
        </w:rPr>
        <w:t xml:space="preserve"> </w:t>
      </w:r>
      <w:r w:rsidRPr="004F2F27">
        <w:rPr>
          <w:rFonts w:cs="David" w:hint="cs"/>
          <w:sz w:val="32"/>
          <w:szCs w:val="32"/>
          <w:rtl/>
        </w:rPr>
        <w:t>המערכת</w:t>
      </w:r>
      <w:r w:rsidRPr="004F2F27">
        <w:rPr>
          <w:rFonts w:cs="David"/>
          <w:sz w:val="32"/>
          <w:szCs w:val="32"/>
          <w:rtl/>
        </w:rPr>
        <w:t xml:space="preserve"> </w:t>
      </w:r>
      <w:r w:rsidRPr="004F2F27">
        <w:rPr>
          <w:rFonts w:cs="David" w:hint="cs"/>
          <w:sz w:val="32"/>
          <w:szCs w:val="32"/>
          <w:rtl/>
        </w:rPr>
        <w:t>הפעלה</w:t>
      </w:r>
      <w:r w:rsidRPr="004F2F27">
        <w:rPr>
          <w:rFonts w:cs="David"/>
          <w:sz w:val="32"/>
          <w:szCs w:val="32"/>
          <w:rtl/>
        </w:rPr>
        <w:t xml:space="preserve"> </w:t>
      </w:r>
      <w:r w:rsidRPr="004F2F27">
        <w:rPr>
          <w:rFonts w:cs="David" w:hint="cs"/>
          <w:sz w:val="32"/>
          <w:szCs w:val="32"/>
          <w:rtl/>
        </w:rPr>
        <w:t>שצרובה</w:t>
      </w:r>
      <w:r w:rsidRPr="004F2F27">
        <w:rPr>
          <w:rFonts w:cs="David"/>
          <w:sz w:val="32"/>
          <w:szCs w:val="32"/>
          <w:rtl/>
        </w:rPr>
        <w:t xml:space="preserve"> </w:t>
      </w:r>
      <w:r w:rsidRPr="004F2F27">
        <w:rPr>
          <w:rFonts w:cs="David" w:hint="cs"/>
          <w:sz w:val="32"/>
          <w:szCs w:val="32"/>
          <w:rtl/>
        </w:rPr>
        <w:t>עליו</w:t>
      </w:r>
      <w:r w:rsidRPr="004F2F27">
        <w:rPr>
          <w:rFonts w:cs="David"/>
          <w:sz w:val="32"/>
          <w:szCs w:val="32"/>
          <w:rtl/>
        </w:rPr>
        <w:t xml:space="preserve"> </w:t>
      </w:r>
      <w:r w:rsidRPr="004F2F27">
        <w:rPr>
          <w:rFonts w:cs="David" w:hint="cs"/>
          <w:sz w:val="32"/>
          <w:szCs w:val="32"/>
          <w:rtl/>
        </w:rPr>
        <w:t>מפעילה</w:t>
      </w:r>
      <w:r w:rsidRPr="004F2F27">
        <w:rPr>
          <w:rFonts w:cs="David"/>
          <w:sz w:val="32"/>
          <w:szCs w:val="32"/>
          <w:rtl/>
        </w:rPr>
        <w:t xml:space="preserve"> </w:t>
      </w:r>
      <w:r w:rsidRPr="004F2F27">
        <w:rPr>
          <w:rFonts w:cs="David" w:hint="cs"/>
          <w:sz w:val="32"/>
          <w:szCs w:val="32"/>
          <w:rtl/>
        </w:rPr>
        <w:t>את</w:t>
      </w:r>
      <w:r w:rsidRPr="004F2F27">
        <w:rPr>
          <w:rFonts w:cs="David"/>
          <w:sz w:val="32"/>
          <w:szCs w:val="32"/>
          <w:rtl/>
        </w:rPr>
        <w:t xml:space="preserve"> </w:t>
      </w:r>
      <w:r w:rsidRPr="004F2F27">
        <w:rPr>
          <w:rFonts w:cs="David" w:hint="cs"/>
          <w:sz w:val="32"/>
          <w:szCs w:val="32"/>
          <w:rtl/>
        </w:rPr>
        <w:t>האפליקציה</w:t>
      </w:r>
      <w:r w:rsidRPr="004F2F27">
        <w:rPr>
          <w:rFonts w:cs="David"/>
          <w:sz w:val="32"/>
          <w:szCs w:val="32"/>
          <w:rtl/>
        </w:rPr>
        <w:t xml:space="preserve"> </w:t>
      </w:r>
      <w:r w:rsidRPr="004F2F27">
        <w:rPr>
          <w:rFonts w:cs="David" w:hint="cs"/>
          <w:sz w:val="32"/>
          <w:szCs w:val="32"/>
          <w:rtl/>
        </w:rPr>
        <w:t>שלנו</w:t>
      </w:r>
      <w:r w:rsidRPr="004F2F27">
        <w:rPr>
          <w:rFonts w:cs="David"/>
          <w:sz w:val="32"/>
          <w:szCs w:val="32"/>
          <w:rtl/>
        </w:rPr>
        <w:t xml:space="preserve">. </w:t>
      </w:r>
      <w:r w:rsidRPr="004F2F27">
        <w:rPr>
          <w:rFonts w:cs="David" w:hint="cs"/>
          <w:sz w:val="32"/>
          <w:szCs w:val="32"/>
          <w:rtl/>
        </w:rPr>
        <w:t>חיישן</w:t>
      </w:r>
      <w:r w:rsidRPr="004F2F27">
        <w:rPr>
          <w:rFonts w:cs="David"/>
          <w:sz w:val="32"/>
          <w:szCs w:val="32"/>
          <w:rtl/>
        </w:rPr>
        <w:t xml:space="preserve"> </w:t>
      </w:r>
      <w:r w:rsidRPr="004F2F27">
        <w:rPr>
          <w:rFonts w:cs="David" w:hint="cs"/>
          <w:sz w:val="32"/>
          <w:szCs w:val="32"/>
          <w:rtl/>
        </w:rPr>
        <w:t>הטמפרטורה</w:t>
      </w:r>
      <w:r w:rsidRPr="004F2F27">
        <w:rPr>
          <w:rFonts w:cs="David"/>
          <w:sz w:val="32"/>
          <w:szCs w:val="32"/>
          <w:rtl/>
        </w:rPr>
        <w:t>-</w:t>
      </w:r>
      <w:r w:rsidRPr="004F2F27">
        <w:rPr>
          <w:rFonts w:cs="David" w:hint="cs"/>
          <w:sz w:val="32"/>
          <w:szCs w:val="32"/>
          <w:rtl/>
        </w:rPr>
        <w:t>לחות</w:t>
      </w:r>
      <w:r w:rsidRPr="004F2F27">
        <w:rPr>
          <w:rFonts w:cs="David"/>
          <w:sz w:val="32"/>
          <w:szCs w:val="32"/>
          <w:rtl/>
        </w:rPr>
        <w:t xml:space="preserve"> </w:t>
      </w:r>
      <w:r w:rsidRPr="004F2F27">
        <w:rPr>
          <w:rFonts w:cs="David" w:hint="cs"/>
          <w:sz w:val="32"/>
          <w:szCs w:val="32"/>
          <w:rtl/>
        </w:rPr>
        <w:t>מורכב</w:t>
      </w:r>
      <w:r w:rsidRPr="004F2F27">
        <w:rPr>
          <w:rFonts w:cs="David"/>
          <w:sz w:val="32"/>
          <w:szCs w:val="32"/>
          <w:rtl/>
        </w:rPr>
        <w:t xml:space="preserve"> </w:t>
      </w:r>
      <w:r w:rsidRPr="004F2F27">
        <w:rPr>
          <w:rFonts w:cs="David" w:hint="cs"/>
          <w:sz w:val="32"/>
          <w:szCs w:val="32"/>
          <w:rtl/>
        </w:rPr>
        <w:t>על</w:t>
      </w:r>
      <w:r w:rsidRPr="004F2F27">
        <w:rPr>
          <w:rFonts w:cs="David"/>
          <w:sz w:val="32"/>
          <w:szCs w:val="32"/>
          <w:rtl/>
        </w:rPr>
        <w:t xml:space="preserve"> </w:t>
      </w:r>
      <w:r w:rsidRPr="004F2F27">
        <w:rPr>
          <w:rFonts w:cs="David" w:hint="cs"/>
          <w:sz w:val="32"/>
          <w:szCs w:val="32"/>
          <w:rtl/>
        </w:rPr>
        <w:t>המטריצת</w:t>
      </w:r>
      <w:r w:rsidRPr="004F2F27">
        <w:rPr>
          <w:rFonts w:cs="David"/>
          <w:sz w:val="32"/>
          <w:szCs w:val="32"/>
          <w:rtl/>
        </w:rPr>
        <w:t xml:space="preserve"> </w:t>
      </w:r>
      <w:r w:rsidRPr="004F2F27">
        <w:rPr>
          <w:rFonts w:cs="David" w:hint="cs"/>
          <w:sz w:val="32"/>
          <w:szCs w:val="32"/>
          <w:rtl/>
        </w:rPr>
        <w:t>חיבורים</w:t>
      </w:r>
      <w:r w:rsidRPr="004F2F27">
        <w:rPr>
          <w:rFonts w:cs="David"/>
          <w:sz w:val="32"/>
          <w:szCs w:val="32"/>
          <w:rtl/>
        </w:rPr>
        <w:t xml:space="preserve"> </w:t>
      </w:r>
      <w:r w:rsidRPr="004F2F27">
        <w:rPr>
          <w:rFonts w:cs="David" w:hint="cs"/>
          <w:sz w:val="32"/>
          <w:szCs w:val="32"/>
          <w:rtl/>
        </w:rPr>
        <w:t>יחד</w:t>
      </w:r>
      <w:r w:rsidRPr="004F2F27">
        <w:rPr>
          <w:rFonts w:cs="David"/>
          <w:sz w:val="32"/>
          <w:szCs w:val="32"/>
          <w:rtl/>
        </w:rPr>
        <w:t xml:space="preserve"> </w:t>
      </w:r>
      <w:r w:rsidRPr="004F2F27">
        <w:rPr>
          <w:rFonts w:cs="David" w:hint="cs"/>
          <w:sz w:val="32"/>
          <w:szCs w:val="32"/>
          <w:rtl/>
        </w:rPr>
        <w:t>עם</w:t>
      </w:r>
      <w:r w:rsidRPr="004F2F27">
        <w:rPr>
          <w:rFonts w:cs="David"/>
          <w:sz w:val="32"/>
          <w:szCs w:val="32"/>
          <w:rtl/>
        </w:rPr>
        <w:t xml:space="preserve"> </w:t>
      </w:r>
      <w:r w:rsidRPr="004F2F27">
        <w:rPr>
          <w:rFonts w:cs="David" w:hint="cs"/>
          <w:sz w:val="32"/>
          <w:szCs w:val="32"/>
          <w:rtl/>
        </w:rPr>
        <w:t>המוליכים</w:t>
      </w:r>
      <w:r w:rsidRPr="004F2F27">
        <w:rPr>
          <w:rFonts w:cs="David"/>
          <w:sz w:val="32"/>
          <w:szCs w:val="32"/>
          <w:rtl/>
        </w:rPr>
        <w:t xml:space="preserve"> </w:t>
      </w:r>
      <w:r w:rsidRPr="004F2F27">
        <w:rPr>
          <w:rFonts w:cs="David" w:hint="cs"/>
          <w:sz w:val="32"/>
          <w:szCs w:val="32"/>
          <w:rtl/>
        </w:rPr>
        <w:t>עליו.</w:t>
      </w:r>
    </w:p>
    <w:p w14:paraId="35067387" w14:textId="77777777" w:rsidR="004F2F27" w:rsidRDefault="004F2F27" w:rsidP="004F2F27">
      <w:pPr>
        <w:bidi/>
        <w:rPr>
          <w:rFonts w:cs="David"/>
          <w:sz w:val="32"/>
          <w:szCs w:val="32"/>
          <w:rtl/>
        </w:rPr>
      </w:pPr>
    </w:p>
    <w:p w14:paraId="538AC481" w14:textId="77777777" w:rsidR="007F150C" w:rsidRDefault="007F150C" w:rsidP="0008541E">
      <w:pPr>
        <w:bidi/>
        <w:rPr>
          <w:rFonts w:cs="David"/>
          <w:sz w:val="32"/>
          <w:szCs w:val="32"/>
          <w:rtl/>
        </w:rPr>
      </w:pPr>
      <w:r>
        <w:rPr>
          <w:rFonts w:cs="David" w:hint="cs"/>
          <w:sz w:val="32"/>
          <w:szCs w:val="32"/>
          <w:rtl/>
        </w:rPr>
        <w:t xml:space="preserve">יצרנו </w:t>
      </w:r>
      <w:r>
        <w:rPr>
          <w:rFonts w:cs="David" w:hint="cs"/>
          <w:sz w:val="32"/>
          <w:szCs w:val="32"/>
        </w:rPr>
        <w:t>UI</w:t>
      </w:r>
      <w:r>
        <w:rPr>
          <w:rFonts w:cs="David" w:hint="cs"/>
          <w:sz w:val="32"/>
          <w:szCs w:val="32"/>
          <w:rtl/>
        </w:rPr>
        <w:t xml:space="preserve"> (ממשק </w:t>
      </w:r>
      <w:r>
        <w:rPr>
          <w:rFonts w:cs="David" w:hint="cs"/>
          <w:sz w:val="32"/>
          <w:szCs w:val="32"/>
        </w:rPr>
        <w:t>GUI</w:t>
      </w:r>
      <w:r>
        <w:rPr>
          <w:rFonts w:cs="David" w:hint="cs"/>
          <w:sz w:val="32"/>
          <w:szCs w:val="32"/>
          <w:rtl/>
        </w:rPr>
        <w:t xml:space="preserve"> למשתמש) מתאים וידידותי למשתמש לצורך שליטה במערכת וניהול </w:t>
      </w:r>
    </w:p>
    <w:p w14:paraId="3C634514" w14:textId="1A1AA9A8" w:rsidR="007F150C" w:rsidRDefault="007F150C" w:rsidP="00AF1E22">
      <w:pPr>
        <w:bidi/>
        <w:rPr>
          <w:rFonts w:cs="David"/>
          <w:sz w:val="32"/>
          <w:szCs w:val="32"/>
          <w:rtl/>
        </w:rPr>
      </w:pPr>
      <w:r>
        <w:rPr>
          <w:rFonts w:cs="David" w:hint="cs"/>
          <w:sz w:val="32"/>
          <w:szCs w:val="32"/>
          <w:rtl/>
        </w:rPr>
        <w:t>שלה.</w:t>
      </w:r>
    </w:p>
    <w:p w14:paraId="0BEB5518" w14:textId="77777777" w:rsidR="00B24AC9" w:rsidRDefault="00B24AC9" w:rsidP="00B24AC9">
      <w:pPr>
        <w:bidi/>
        <w:rPr>
          <w:rFonts w:cs="David"/>
          <w:sz w:val="32"/>
          <w:szCs w:val="32"/>
          <w:rtl/>
        </w:rPr>
      </w:pPr>
    </w:p>
    <w:p w14:paraId="66AC20CA" w14:textId="77777777" w:rsidR="00AF1E22" w:rsidRPr="004F2F27" w:rsidRDefault="00AF1E22" w:rsidP="00AF1E22">
      <w:pPr>
        <w:bidi/>
        <w:rPr>
          <w:rFonts w:cs="David"/>
          <w:sz w:val="32"/>
          <w:szCs w:val="32"/>
        </w:rPr>
      </w:pPr>
    </w:p>
    <w:p w14:paraId="475DF26C" w14:textId="77777777" w:rsidR="004F2F27" w:rsidRDefault="004F2F27" w:rsidP="004F2F27">
      <w:pPr>
        <w:bidi/>
        <w:rPr>
          <w:rFonts w:cs="David"/>
          <w:sz w:val="32"/>
          <w:szCs w:val="32"/>
          <w:rtl/>
        </w:rPr>
      </w:pPr>
    </w:p>
    <w:p w14:paraId="7A29F11F" w14:textId="77777777" w:rsidR="004F2F27" w:rsidRDefault="004F2F27" w:rsidP="004F2F27">
      <w:pPr>
        <w:jc w:val="center"/>
        <w:rPr>
          <w:rFonts w:ascii="David" w:hAnsi="David" w:cs="David"/>
          <w:b/>
          <w:bCs/>
          <w:color w:val="FF0000"/>
          <w:sz w:val="48"/>
          <w:szCs w:val="48"/>
          <w:u w:val="single"/>
          <w:rtl/>
          <w:cs/>
          <w:lang w:val="he-IL"/>
        </w:rPr>
      </w:pPr>
      <w:r>
        <w:rPr>
          <w:rFonts w:ascii="David" w:hAnsi="David" w:cs="David" w:hint="cs"/>
          <w:b/>
          <w:bCs/>
          <w:color w:val="FF0000"/>
          <w:sz w:val="48"/>
          <w:szCs w:val="48"/>
          <w:u w:val="single"/>
          <w:rtl/>
          <w:cs/>
          <w:lang w:val="he-IL"/>
        </w:rPr>
        <w:lastRenderedPageBreak/>
        <w:t>רכיבי הפרויקט</w:t>
      </w:r>
    </w:p>
    <w:p w14:paraId="361434F0" w14:textId="77777777" w:rsidR="004F2F27" w:rsidRPr="004F2F27" w:rsidRDefault="004F2F27" w:rsidP="004F2F27">
      <w:pPr>
        <w:bidi/>
        <w:jc w:val="center"/>
        <w:rPr>
          <w:rFonts w:ascii="David" w:hAnsi="David" w:cs="David"/>
          <w:b/>
          <w:bCs/>
          <w:color w:val="FF0000"/>
          <w:sz w:val="32"/>
          <w:szCs w:val="32"/>
          <w:u w:val="single"/>
          <w:rtl/>
          <w:cs/>
          <w:lang w:val="he-IL"/>
        </w:rPr>
      </w:pPr>
    </w:p>
    <w:p w14:paraId="403FACA3" w14:textId="77777777" w:rsidR="004F2F27" w:rsidRPr="004F2F27" w:rsidRDefault="004F2F27" w:rsidP="004F2F27">
      <w:pPr>
        <w:bidi/>
        <w:rPr>
          <w:rFonts w:ascii="David" w:cs="David"/>
          <w:sz w:val="32"/>
          <w:szCs w:val="32"/>
          <w:rtl/>
        </w:rPr>
      </w:pPr>
      <w:r w:rsidRPr="004F2F27">
        <w:rPr>
          <w:rFonts w:ascii="David" w:cs="David" w:hint="cs"/>
          <w:sz w:val="32"/>
          <w:szCs w:val="32"/>
          <w:rtl/>
        </w:rPr>
        <w:t>המערכת מכילה את המודולים העיקריים הבאים:</w:t>
      </w:r>
    </w:p>
    <w:p w14:paraId="65CEADB3" w14:textId="77777777" w:rsidR="004F2F27" w:rsidRPr="004F2F27" w:rsidRDefault="004F2F27" w:rsidP="004F2F27">
      <w:pPr>
        <w:pStyle w:val="ListParagraph"/>
        <w:numPr>
          <w:ilvl w:val="0"/>
          <w:numId w:val="8"/>
        </w:numPr>
        <w:rPr>
          <w:rFonts w:asciiTheme="minorBidi" w:hAnsiTheme="minorBidi" w:cs="David"/>
          <w:sz w:val="32"/>
          <w:szCs w:val="32"/>
        </w:rPr>
      </w:pPr>
      <w:r w:rsidRPr="004F2F27">
        <w:rPr>
          <w:rFonts w:asciiTheme="minorBidi" w:hAnsiTheme="minorBidi" w:cs="David" w:hint="cs"/>
          <w:sz w:val="32"/>
          <w:szCs w:val="32"/>
          <w:u w:val="single"/>
          <w:rtl/>
        </w:rPr>
        <w:t>תקשורת</w:t>
      </w:r>
      <w:r w:rsidRPr="004F2F27">
        <w:rPr>
          <w:rFonts w:asciiTheme="minorBidi" w:hAnsiTheme="minorBidi" w:cs="David" w:hint="cs"/>
          <w:sz w:val="32"/>
          <w:szCs w:val="32"/>
          <w:rtl/>
        </w:rPr>
        <w:t>: אינטרנט</w:t>
      </w:r>
      <w:r w:rsidR="007F150C">
        <w:rPr>
          <w:rFonts w:asciiTheme="minorBidi" w:hAnsiTheme="minorBidi" w:cs="David" w:hint="cs"/>
          <w:sz w:val="32"/>
          <w:szCs w:val="32"/>
          <w:rtl/>
        </w:rPr>
        <w:t xml:space="preserve"> על ידי  </w:t>
      </w:r>
      <w:r w:rsidRPr="004F2F27">
        <w:rPr>
          <w:rFonts w:asciiTheme="minorBidi" w:hAnsiTheme="minorBidi" w:cs="David"/>
          <w:sz w:val="32"/>
          <w:szCs w:val="32"/>
        </w:rPr>
        <w:t>Wi-Fi</w:t>
      </w:r>
      <w:r w:rsidR="007F150C">
        <w:rPr>
          <w:rFonts w:asciiTheme="minorBidi" w:hAnsiTheme="minorBidi" w:cs="David" w:hint="cs"/>
          <w:sz w:val="32"/>
          <w:szCs w:val="32"/>
          <w:rtl/>
        </w:rPr>
        <w:t xml:space="preserve"> או חיבור קווי</w:t>
      </w:r>
      <w:r>
        <w:rPr>
          <w:rFonts w:asciiTheme="minorBidi" w:hAnsiTheme="minorBidi" w:cs="David" w:hint="cs"/>
          <w:sz w:val="32"/>
          <w:szCs w:val="32"/>
          <w:rtl/>
        </w:rPr>
        <w:t>, שליחת מידע (מסרונים</w:t>
      </w:r>
      <w:r w:rsidRPr="004F2F27">
        <w:rPr>
          <w:rFonts w:asciiTheme="minorBidi" w:hAnsiTheme="minorBidi" w:cs="David" w:hint="cs"/>
          <w:sz w:val="32"/>
          <w:szCs w:val="32"/>
          <w:rtl/>
        </w:rPr>
        <w:t xml:space="preserve">): המערכת תחובר לרכיב חומרה של אינטרנט אלחוטי מקומי שתאפשר לשלוח את ההודעות. </w:t>
      </w:r>
    </w:p>
    <w:p w14:paraId="44EA869E" w14:textId="77777777" w:rsidR="004F2F27" w:rsidRPr="004F2F27" w:rsidRDefault="004F2F27" w:rsidP="004F2F27">
      <w:pPr>
        <w:pStyle w:val="ListParagraph"/>
        <w:numPr>
          <w:ilvl w:val="0"/>
          <w:numId w:val="8"/>
        </w:numPr>
        <w:rPr>
          <w:rFonts w:asciiTheme="minorBidi" w:hAnsiTheme="minorBidi" w:cs="David"/>
          <w:sz w:val="32"/>
          <w:szCs w:val="32"/>
        </w:rPr>
      </w:pPr>
      <w:r w:rsidRPr="004F2F27">
        <w:rPr>
          <w:rFonts w:asciiTheme="minorBidi" w:hAnsiTheme="minorBidi" w:cs="David" w:hint="cs"/>
          <w:sz w:val="32"/>
          <w:szCs w:val="32"/>
          <w:u w:val="single"/>
          <w:rtl/>
        </w:rPr>
        <w:t>מערכת מסדי נתונים</w:t>
      </w:r>
      <w:r w:rsidRPr="004F2F27">
        <w:rPr>
          <w:rFonts w:asciiTheme="minorBidi" w:hAnsiTheme="minorBidi" w:cs="David" w:hint="cs"/>
          <w:sz w:val="32"/>
          <w:szCs w:val="32"/>
          <w:rtl/>
        </w:rPr>
        <w:t xml:space="preserve">: היסטוריה של אירועים מלווים בנתונים סטטיסטיים בהתאם ליילוד: </w:t>
      </w:r>
      <w:r w:rsidR="007F150C">
        <w:rPr>
          <w:rFonts w:asciiTheme="minorBidi" w:hAnsiTheme="minorBidi" w:cs="David" w:hint="cs"/>
          <w:sz w:val="32"/>
          <w:szCs w:val="32"/>
          <w:rtl/>
        </w:rPr>
        <w:t>רעש</w:t>
      </w:r>
      <w:r w:rsidRPr="004F2F27">
        <w:rPr>
          <w:rFonts w:asciiTheme="minorBidi" w:hAnsiTheme="minorBidi" w:cs="David" w:hint="cs"/>
          <w:sz w:val="32"/>
          <w:szCs w:val="32"/>
          <w:rtl/>
        </w:rPr>
        <w:t>, טמפרטורה ולחות</w:t>
      </w:r>
      <w:r w:rsidR="007F150C">
        <w:rPr>
          <w:rFonts w:asciiTheme="minorBidi" w:hAnsiTheme="minorBidi" w:cs="David" w:hint="cs"/>
          <w:sz w:val="32"/>
          <w:szCs w:val="32"/>
          <w:rtl/>
        </w:rPr>
        <w:t>, תאריך, שעה, דופק</w:t>
      </w:r>
      <w:r w:rsidRPr="004F2F27">
        <w:rPr>
          <w:rFonts w:asciiTheme="minorBidi" w:hAnsiTheme="minorBidi" w:cs="David" w:hint="cs"/>
          <w:sz w:val="32"/>
          <w:szCs w:val="32"/>
          <w:rtl/>
        </w:rPr>
        <w:t>.</w:t>
      </w:r>
    </w:p>
    <w:p w14:paraId="743B2606" w14:textId="77777777" w:rsidR="004F2F27" w:rsidRPr="004F2F27" w:rsidRDefault="004F2F27" w:rsidP="004F2F27">
      <w:pPr>
        <w:pStyle w:val="ListParagraph"/>
        <w:numPr>
          <w:ilvl w:val="0"/>
          <w:numId w:val="8"/>
        </w:numPr>
        <w:rPr>
          <w:rFonts w:asciiTheme="minorBidi" w:hAnsiTheme="minorBidi" w:cs="David"/>
          <w:sz w:val="32"/>
          <w:szCs w:val="32"/>
        </w:rPr>
      </w:pPr>
      <w:r w:rsidRPr="004F2F27">
        <w:rPr>
          <w:rFonts w:asciiTheme="minorBidi" w:hAnsiTheme="minorBidi" w:cs="David" w:hint="cs"/>
          <w:sz w:val="32"/>
          <w:szCs w:val="32"/>
          <w:u w:val="single"/>
          <w:rtl/>
        </w:rPr>
        <w:t>אלגוריתמים</w:t>
      </w:r>
      <w:r w:rsidRPr="004F2F27">
        <w:rPr>
          <w:rFonts w:asciiTheme="minorBidi" w:hAnsiTheme="minorBidi" w:cs="David" w:hint="cs"/>
          <w:sz w:val="32"/>
          <w:szCs w:val="32"/>
          <w:rtl/>
        </w:rPr>
        <w:t xml:space="preserve">: חישוב הרכב צוות אופטימאלי לאחזקת המערכת (אחיות, וטכנאים), אלגוריתמי הכנסת נתונים אידיאלית למסד נתונים וחישוב תחומי חריגות לפי הקריטריונים המתאימים. </w:t>
      </w:r>
    </w:p>
    <w:p w14:paraId="1C2EB116" w14:textId="77777777" w:rsidR="004F2F27" w:rsidRPr="004F2F27" w:rsidRDefault="004F2F27" w:rsidP="004F2F27">
      <w:pPr>
        <w:pStyle w:val="ListParagraph"/>
        <w:numPr>
          <w:ilvl w:val="0"/>
          <w:numId w:val="8"/>
        </w:numPr>
        <w:rPr>
          <w:rFonts w:asciiTheme="minorBidi" w:hAnsiTheme="minorBidi" w:cs="David"/>
          <w:sz w:val="32"/>
          <w:szCs w:val="32"/>
        </w:rPr>
      </w:pPr>
      <w:bookmarkStart w:id="106" w:name="OLE_LINK2"/>
      <w:r w:rsidRPr="004F2F27">
        <w:rPr>
          <w:rFonts w:asciiTheme="minorBidi" w:hAnsiTheme="minorBidi" w:cs="David" w:hint="cs"/>
          <w:sz w:val="32"/>
          <w:szCs w:val="32"/>
          <w:u w:val="single"/>
          <w:rtl/>
        </w:rPr>
        <w:t>מיפוי מרחב החיישנים</w:t>
      </w:r>
      <w:r w:rsidRPr="004F2F27">
        <w:rPr>
          <w:rFonts w:asciiTheme="minorBidi" w:hAnsiTheme="minorBidi" w:cs="David" w:hint="cs"/>
          <w:sz w:val="32"/>
          <w:szCs w:val="32"/>
          <w:rtl/>
        </w:rPr>
        <w:t xml:space="preserve">: המערכת תראה את מפת פריסת החיישנים המקומית, דבר העוזר להגיע למקום הנכון. </w:t>
      </w:r>
    </w:p>
    <w:bookmarkEnd w:id="106"/>
    <w:p w14:paraId="464C6B0A" w14:textId="77777777" w:rsidR="004F2F27" w:rsidRPr="008132A5" w:rsidRDefault="004F2F27" w:rsidP="008132A5">
      <w:pPr>
        <w:pStyle w:val="ListParagraph"/>
        <w:numPr>
          <w:ilvl w:val="0"/>
          <w:numId w:val="8"/>
        </w:numPr>
        <w:rPr>
          <w:rFonts w:asciiTheme="minorBidi" w:hAnsiTheme="minorBidi" w:cs="David"/>
          <w:sz w:val="32"/>
          <w:szCs w:val="32"/>
        </w:rPr>
      </w:pPr>
      <w:r w:rsidRPr="004F2F27">
        <w:rPr>
          <w:rFonts w:asciiTheme="minorBidi" w:hAnsiTheme="minorBidi" w:cs="David" w:hint="cs"/>
          <w:sz w:val="32"/>
          <w:szCs w:val="32"/>
          <w:u w:val="single"/>
          <w:rtl/>
        </w:rPr>
        <w:t>בצוע סימולציה</w:t>
      </w:r>
      <w:r w:rsidRPr="004F2F27">
        <w:rPr>
          <w:rFonts w:asciiTheme="minorBidi" w:hAnsiTheme="minorBidi" w:cs="David" w:hint="cs"/>
          <w:sz w:val="32"/>
          <w:szCs w:val="32"/>
          <w:rtl/>
        </w:rPr>
        <w:t xml:space="preserve"> לצורך הרצת בדיקות שפיות, פונקציונליות, מערכת, רגרסיה לפני הוצאת הפרויקט לציבור הרחב. </w:t>
      </w:r>
    </w:p>
    <w:p w14:paraId="7CB3347F" w14:textId="77777777" w:rsidR="004F2F27" w:rsidRDefault="004F2F27" w:rsidP="004F2F27">
      <w:pPr>
        <w:pStyle w:val="ListParagraph"/>
        <w:numPr>
          <w:ilvl w:val="0"/>
          <w:numId w:val="8"/>
        </w:numPr>
        <w:rPr>
          <w:rFonts w:asciiTheme="minorBidi" w:hAnsiTheme="minorBidi" w:cs="David"/>
          <w:sz w:val="32"/>
          <w:szCs w:val="32"/>
        </w:rPr>
      </w:pPr>
      <w:r w:rsidRPr="004F2F27">
        <w:rPr>
          <w:rFonts w:asciiTheme="minorBidi" w:hAnsiTheme="minorBidi" w:cs="David" w:hint="cs"/>
          <w:sz w:val="32"/>
          <w:szCs w:val="32"/>
          <w:u w:val="single"/>
          <w:rtl/>
        </w:rPr>
        <w:t>קביעת קריטריונים</w:t>
      </w:r>
      <w:r w:rsidRPr="004F2F27">
        <w:rPr>
          <w:rFonts w:asciiTheme="minorBidi" w:hAnsiTheme="minorBidi" w:cs="David" w:hint="cs"/>
          <w:sz w:val="32"/>
          <w:szCs w:val="32"/>
          <w:rtl/>
        </w:rPr>
        <w:t xml:space="preserve"> למקרי חירום למיניהם כגון: טמפרטורה/לחות מע</w:t>
      </w:r>
      <w:r>
        <w:rPr>
          <w:rFonts w:asciiTheme="minorBidi" w:hAnsiTheme="minorBidi" w:cs="David" w:hint="cs"/>
          <w:sz w:val="32"/>
          <w:szCs w:val="32"/>
          <w:rtl/>
        </w:rPr>
        <w:t>ל סף מסוים או תחום נורמטיבי מסו</w:t>
      </w:r>
      <w:r w:rsidRPr="004F2F27">
        <w:rPr>
          <w:rFonts w:asciiTheme="minorBidi" w:hAnsiTheme="minorBidi" w:cs="David" w:hint="cs"/>
          <w:sz w:val="32"/>
          <w:szCs w:val="32"/>
          <w:rtl/>
        </w:rPr>
        <w:t>ים בהתאם ליום הלידה, עונה, אם הוא פג או לא, נורמות סביבתיות, נורמות שהוגדרו על סמך היסטוריית נתונים.</w:t>
      </w:r>
    </w:p>
    <w:p w14:paraId="7C53F0BE" w14:textId="3929EA41" w:rsidR="00AF1E22" w:rsidRDefault="00AF1E22" w:rsidP="00AF1E22">
      <w:pPr>
        <w:bidi/>
        <w:rPr>
          <w:rFonts w:asciiTheme="minorBidi" w:hAnsiTheme="minorBidi" w:cs="David"/>
          <w:sz w:val="32"/>
          <w:szCs w:val="32"/>
          <w:rtl/>
        </w:rPr>
      </w:pPr>
    </w:p>
    <w:p w14:paraId="613AEA83" w14:textId="77777777" w:rsidR="00AF1E22" w:rsidRPr="004F2F27" w:rsidRDefault="00AF1E22" w:rsidP="00AF1E22">
      <w:pPr>
        <w:bidi/>
        <w:rPr>
          <w:rFonts w:asciiTheme="minorBidi" w:hAnsiTheme="minorBidi" w:cs="David"/>
          <w:sz w:val="32"/>
          <w:szCs w:val="32"/>
          <w:rtl/>
        </w:rPr>
      </w:pPr>
    </w:p>
    <w:p w14:paraId="30233DC2" w14:textId="489C5BB0" w:rsidR="00B8240D" w:rsidRDefault="004F2F27" w:rsidP="00B8240D">
      <w:pPr>
        <w:bidi/>
        <w:spacing w:line="276" w:lineRule="auto"/>
        <w:rPr>
          <w:rFonts w:ascii="David" w:cs="David"/>
          <w:b/>
          <w:bCs/>
          <w:sz w:val="32"/>
          <w:szCs w:val="32"/>
          <w:u w:val="single"/>
          <w:rtl/>
        </w:rPr>
      </w:pPr>
      <w:r w:rsidRPr="004F2F27">
        <w:rPr>
          <w:rFonts w:ascii="David" w:cs="David" w:hint="cs"/>
          <w:b/>
          <w:bCs/>
          <w:sz w:val="32"/>
          <w:szCs w:val="32"/>
          <w:u w:val="single"/>
          <w:rtl/>
        </w:rPr>
        <w:t>חומרה</w:t>
      </w:r>
    </w:p>
    <w:p w14:paraId="317648C7" w14:textId="77777777" w:rsidR="00B24AC9" w:rsidRPr="004F2F27" w:rsidRDefault="00B24AC9" w:rsidP="00B24AC9">
      <w:pPr>
        <w:bidi/>
        <w:spacing w:line="276" w:lineRule="auto"/>
        <w:rPr>
          <w:rFonts w:ascii="David" w:cs="David"/>
          <w:b/>
          <w:bCs/>
          <w:sz w:val="32"/>
          <w:szCs w:val="32"/>
          <w:u w:val="single"/>
          <w:rtl/>
        </w:rPr>
      </w:pPr>
    </w:p>
    <w:p w14:paraId="1191077C" w14:textId="17812350" w:rsidR="004F2F27" w:rsidRPr="004F2F27" w:rsidRDefault="004F2F27" w:rsidP="004F2F27">
      <w:pPr>
        <w:pStyle w:val="ListParagraph"/>
        <w:numPr>
          <w:ilvl w:val="0"/>
          <w:numId w:val="10"/>
        </w:numPr>
        <w:rPr>
          <w:rFonts w:asciiTheme="minorBidi" w:hAnsiTheme="minorBidi" w:cs="David"/>
          <w:sz w:val="32"/>
          <w:szCs w:val="32"/>
          <w:rtl/>
        </w:rPr>
      </w:pPr>
      <w:r w:rsidRPr="004F2F27">
        <w:rPr>
          <w:rFonts w:asciiTheme="minorBidi" w:hAnsiTheme="minorBidi" w:cs="David" w:hint="cs"/>
          <w:b/>
          <w:bCs/>
          <w:sz w:val="32"/>
          <w:szCs w:val="32"/>
          <w:rtl/>
        </w:rPr>
        <w:t>רספברי</w:t>
      </w:r>
      <w:r w:rsidRPr="004F2F27">
        <w:rPr>
          <w:rFonts w:asciiTheme="minorBidi" w:hAnsiTheme="minorBidi" w:cs="David" w:hint="cs"/>
          <w:sz w:val="32"/>
          <w:szCs w:val="32"/>
          <w:rtl/>
        </w:rPr>
        <w:t xml:space="preserve"> </w:t>
      </w:r>
      <w:r w:rsidRPr="004F2F27">
        <w:rPr>
          <w:rFonts w:asciiTheme="minorBidi" w:hAnsiTheme="minorBidi" w:cs="David" w:hint="cs"/>
          <w:b/>
          <w:bCs/>
          <w:sz w:val="32"/>
          <w:szCs w:val="32"/>
          <w:rtl/>
        </w:rPr>
        <w:t>פאי</w:t>
      </w:r>
      <w:r w:rsidRPr="004F2F27">
        <w:rPr>
          <w:rFonts w:asciiTheme="minorBidi" w:hAnsiTheme="minorBidi" w:cs="David" w:hint="cs"/>
          <w:sz w:val="32"/>
          <w:szCs w:val="32"/>
          <w:rtl/>
        </w:rPr>
        <w:t xml:space="preserve"> </w:t>
      </w:r>
      <w:r w:rsidRPr="004F2F27">
        <w:rPr>
          <w:rFonts w:asciiTheme="minorBidi" w:hAnsiTheme="minorBidi" w:cs="David" w:hint="cs"/>
          <w:b/>
          <w:bCs/>
          <w:sz w:val="32"/>
          <w:szCs w:val="32"/>
          <w:rtl/>
        </w:rPr>
        <w:t xml:space="preserve">(ראה איור מס' </w:t>
      </w:r>
      <w:r w:rsidR="00AF6665">
        <w:rPr>
          <w:rFonts w:asciiTheme="minorBidi" w:hAnsiTheme="minorBidi" w:cs="David" w:hint="cs"/>
          <w:b/>
          <w:bCs/>
          <w:sz w:val="32"/>
          <w:szCs w:val="32"/>
          <w:rtl/>
        </w:rPr>
        <w:t>8</w:t>
      </w:r>
      <w:r w:rsidRPr="004F2F27">
        <w:rPr>
          <w:rFonts w:asciiTheme="minorBidi" w:hAnsiTheme="minorBidi" w:cs="David" w:hint="cs"/>
          <w:b/>
          <w:bCs/>
          <w:sz w:val="32"/>
          <w:szCs w:val="32"/>
          <w:rtl/>
        </w:rPr>
        <w:t>)</w:t>
      </w:r>
      <w:r w:rsidRPr="004F2F27">
        <w:rPr>
          <w:rFonts w:asciiTheme="minorBidi" w:hAnsiTheme="minorBidi" w:cs="David" w:hint="cs"/>
          <w:sz w:val="32"/>
          <w:szCs w:val="32"/>
          <w:rtl/>
        </w:rPr>
        <w:t xml:space="preserve">: אנו נשתמש בגרסה ה- 2 שלו מודל </w:t>
      </w:r>
      <w:r w:rsidRPr="004F2F27">
        <w:rPr>
          <w:rFonts w:asciiTheme="minorBidi" w:hAnsiTheme="minorBidi" w:cs="David" w:hint="cs"/>
          <w:sz w:val="32"/>
          <w:szCs w:val="32"/>
        </w:rPr>
        <w:t>B+</w:t>
      </w:r>
      <w:r w:rsidRPr="004F2F27">
        <w:rPr>
          <w:rFonts w:asciiTheme="minorBidi" w:hAnsiTheme="minorBidi" w:cs="David" w:hint="cs"/>
          <w:sz w:val="32"/>
          <w:szCs w:val="32"/>
          <w:rtl/>
        </w:rPr>
        <w:t>. המכשיר הינו מחשב לוח יחיד קטן וזול עם חיבורים מתאימים אשר דרכו יהיה אפשר לסנכרן את החומרה לתוכנת מחשב הרלוונטית</w:t>
      </w:r>
      <w:r w:rsidR="005B47E4">
        <w:rPr>
          <w:rFonts w:asciiTheme="minorBidi" w:hAnsiTheme="minorBidi" w:cs="David" w:hint="cs"/>
          <w:sz w:val="32"/>
          <w:szCs w:val="32"/>
          <w:rtl/>
        </w:rPr>
        <w:t xml:space="preserve"> (ראה [4])</w:t>
      </w:r>
      <w:r w:rsidRPr="004F2F27">
        <w:rPr>
          <w:rFonts w:asciiTheme="minorBidi" w:hAnsiTheme="minorBidi" w:cs="David" w:hint="cs"/>
          <w:sz w:val="32"/>
          <w:szCs w:val="32"/>
          <w:rtl/>
        </w:rPr>
        <w:t xml:space="preserve">. </w:t>
      </w:r>
    </w:p>
    <w:p w14:paraId="03D8E7AF" w14:textId="330D0739" w:rsidR="004F2F27" w:rsidRPr="004F2F27" w:rsidRDefault="004F2F27" w:rsidP="004F2F27">
      <w:pPr>
        <w:pStyle w:val="ListParagraph"/>
        <w:numPr>
          <w:ilvl w:val="0"/>
          <w:numId w:val="10"/>
        </w:numPr>
        <w:ind w:left="720"/>
        <w:rPr>
          <w:rFonts w:asciiTheme="minorBidi" w:hAnsiTheme="minorBidi" w:cs="David"/>
          <w:sz w:val="32"/>
          <w:szCs w:val="32"/>
        </w:rPr>
      </w:pPr>
      <w:r w:rsidRPr="004F2F27">
        <w:rPr>
          <w:rFonts w:asciiTheme="minorBidi" w:hAnsiTheme="minorBidi" w:cs="David" w:hint="cs"/>
          <w:sz w:val="32"/>
          <w:szCs w:val="32"/>
          <w:rtl/>
        </w:rPr>
        <w:t xml:space="preserve"> </w:t>
      </w:r>
      <w:r w:rsidRPr="004F2F27">
        <w:rPr>
          <w:rFonts w:asciiTheme="minorBidi" w:hAnsiTheme="minorBidi" w:cs="David" w:hint="cs"/>
          <w:b/>
          <w:bCs/>
          <w:sz w:val="32"/>
          <w:szCs w:val="32"/>
          <w:rtl/>
        </w:rPr>
        <w:t>סנסור</w:t>
      </w:r>
      <w:r w:rsidR="00780143">
        <w:rPr>
          <w:rFonts w:asciiTheme="minorBidi" w:hAnsiTheme="minorBidi" w:cs="David" w:hint="cs"/>
          <w:b/>
          <w:bCs/>
          <w:sz w:val="32"/>
          <w:szCs w:val="32"/>
          <w:rtl/>
        </w:rPr>
        <w:t>ים:</w:t>
      </w:r>
      <w:r w:rsidRPr="004F2F27">
        <w:rPr>
          <w:rFonts w:asciiTheme="minorBidi" w:hAnsiTheme="minorBidi" w:cs="David" w:hint="cs"/>
          <w:b/>
          <w:bCs/>
          <w:sz w:val="32"/>
          <w:szCs w:val="32"/>
          <w:rtl/>
        </w:rPr>
        <w:t xml:space="preserve"> טמפרטורה</w:t>
      </w:r>
      <w:r w:rsidRPr="004F2F27">
        <w:rPr>
          <w:rFonts w:asciiTheme="minorBidi" w:hAnsiTheme="minorBidi" w:cs="David" w:hint="cs"/>
          <w:sz w:val="32"/>
          <w:szCs w:val="32"/>
          <w:rtl/>
        </w:rPr>
        <w:t>-</w:t>
      </w:r>
      <w:r w:rsidRPr="004F2F27">
        <w:rPr>
          <w:rFonts w:asciiTheme="minorBidi" w:hAnsiTheme="minorBidi" w:cs="David" w:hint="cs"/>
          <w:b/>
          <w:bCs/>
          <w:sz w:val="32"/>
          <w:szCs w:val="32"/>
          <w:rtl/>
        </w:rPr>
        <w:t xml:space="preserve">לחות (ראה איור מס' </w:t>
      </w:r>
      <w:r w:rsidR="00AF6665">
        <w:rPr>
          <w:rFonts w:asciiTheme="minorBidi" w:hAnsiTheme="minorBidi" w:cs="David" w:hint="cs"/>
          <w:b/>
          <w:bCs/>
          <w:sz w:val="32"/>
          <w:szCs w:val="32"/>
          <w:rtl/>
        </w:rPr>
        <w:t>9</w:t>
      </w:r>
      <w:r w:rsidRPr="004F2F27">
        <w:rPr>
          <w:rFonts w:asciiTheme="minorBidi" w:hAnsiTheme="minorBidi" w:cs="David" w:hint="cs"/>
          <w:b/>
          <w:bCs/>
          <w:sz w:val="32"/>
          <w:szCs w:val="32"/>
          <w:rtl/>
        </w:rPr>
        <w:t>)</w:t>
      </w:r>
      <w:r w:rsidRPr="004F2F27">
        <w:rPr>
          <w:rFonts w:asciiTheme="minorBidi" w:hAnsiTheme="minorBidi" w:cs="David" w:hint="cs"/>
          <w:sz w:val="32"/>
          <w:szCs w:val="32"/>
          <w:rtl/>
        </w:rPr>
        <w:t xml:space="preserve"> מותאם, חי</w:t>
      </w:r>
      <w:r>
        <w:rPr>
          <w:rFonts w:asciiTheme="minorBidi" w:hAnsiTheme="minorBidi" w:cs="David" w:hint="cs"/>
          <w:sz w:val="32"/>
          <w:szCs w:val="32"/>
          <w:rtl/>
        </w:rPr>
        <w:t>י</w:t>
      </w:r>
      <w:r w:rsidRPr="004F2F27">
        <w:rPr>
          <w:rFonts w:asciiTheme="minorBidi" w:hAnsiTheme="minorBidi" w:cs="David" w:hint="cs"/>
          <w:sz w:val="32"/>
          <w:szCs w:val="32"/>
          <w:rtl/>
        </w:rPr>
        <w:t>שן דופק, חי</w:t>
      </w:r>
      <w:r>
        <w:rPr>
          <w:rFonts w:asciiTheme="minorBidi" w:hAnsiTheme="minorBidi" w:cs="David" w:hint="cs"/>
          <w:sz w:val="32"/>
          <w:szCs w:val="32"/>
          <w:rtl/>
        </w:rPr>
        <w:t>י</w:t>
      </w:r>
      <w:r w:rsidRPr="004F2F27">
        <w:rPr>
          <w:rFonts w:asciiTheme="minorBidi" w:hAnsiTheme="minorBidi" w:cs="David" w:hint="cs"/>
          <w:sz w:val="32"/>
          <w:szCs w:val="32"/>
          <w:rtl/>
        </w:rPr>
        <w:t>שן רעש.</w:t>
      </w:r>
    </w:p>
    <w:p w14:paraId="333CCA90" w14:textId="0AF32044" w:rsidR="004F2F27" w:rsidRPr="004F2F27" w:rsidRDefault="004F2F27" w:rsidP="004F2F27">
      <w:pPr>
        <w:pStyle w:val="ListParagraph"/>
        <w:numPr>
          <w:ilvl w:val="0"/>
          <w:numId w:val="10"/>
        </w:numPr>
        <w:ind w:left="720"/>
        <w:rPr>
          <w:rFonts w:asciiTheme="minorBidi" w:hAnsiTheme="minorBidi" w:cs="David"/>
          <w:sz w:val="32"/>
          <w:szCs w:val="32"/>
        </w:rPr>
      </w:pPr>
      <w:r w:rsidRPr="004F2F27">
        <w:rPr>
          <w:rFonts w:asciiTheme="minorBidi" w:hAnsiTheme="minorBidi" w:cs="David" w:hint="cs"/>
          <w:b/>
          <w:bCs/>
          <w:sz w:val="32"/>
          <w:szCs w:val="32"/>
          <w:rtl/>
        </w:rPr>
        <w:t>מטריצת חיבורים</w:t>
      </w:r>
      <w:r w:rsidRPr="004F2F27">
        <w:rPr>
          <w:rFonts w:asciiTheme="minorBidi" w:hAnsiTheme="minorBidi" w:cs="David" w:hint="cs"/>
          <w:sz w:val="32"/>
          <w:szCs w:val="32"/>
          <w:rtl/>
        </w:rPr>
        <w:t xml:space="preserve"> </w:t>
      </w:r>
      <w:r w:rsidRPr="004F2F27">
        <w:rPr>
          <w:rFonts w:asciiTheme="minorBidi" w:hAnsiTheme="minorBidi" w:cs="David" w:hint="cs"/>
          <w:b/>
          <w:bCs/>
          <w:sz w:val="32"/>
          <w:szCs w:val="32"/>
          <w:rtl/>
        </w:rPr>
        <w:t xml:space="preserve">(ראה איור מס' </w:t>
      </w:r>
      <w:r w:rsidR="00AF6665">
        <w:rPr>
          <w:rFonts w:asciiTheme="minorBidi" w:hAnsiTheme="minorBidi" w:cs="David" w:hint="cs"/>
          <w:b/>
          <w:bCs/>
          <w:sz w:val="32"/>
          <w:szCs w:val="32"/>
          <w:rtl/>
        </w:rPr>
        <w:t>7</w:t>
      </w:r>
      <w:r w:rsidRPr="004F2F27">
        <w:rPr>
          <w:rFonts w:asciiTheme="minorBidi" w:hAnsiTheme="minorBidi" w:cs="David" w:hint="cs"/>
          <w:b/>
          <w:bCs/>
          <w:sz w:val="32"/>
          <w:szCs w:val="32"/>
          <w:rtl/>
        </w:rPr>
        <w:t>)</w:t>
      </w:r>
      <w:r w:rsidRPr="004F2F27">
        <w:rPr>
          <w:rFonts w:asciiTheme="minorBidi" w:hAnsiTheme="minorBidi" w:cs="David" w:hint="cs"/>
          <w:sz w:val="32"/>
          <w:szCs w:val="32"/>
          <w:rtl/>
        </w:rPr>
        <w:t xml:space="preserve"> שעליה מולבשים החיישנים.</w:t>
      </w:r>
    </w:p>
    <w:p w14:paraId="3E33D3AC" w14:textId="6954D14D" w:rsidR="004F2F27" w:rsidRDefault="004F2F27" w:rsidP="004F2F27">
      <w:pPr>
        <w:pStyle w:val="ListParagraph"/>
        <w:numPr>
          <w:ilvl w:val="0"/>
          <w:numId w:val="10"/>
        </w:numPr>
        <w:ind w:left="720"/>
        <w:rPr>
          <w:rFonts w:asciiTheme="minorBidi" w:hAnsiTheme="minorBidi" w:cs="David"/>
          <w:sz w:val="32"/>
          <w:szCs w:val="32"/>
        </w:rPr>
      </w:pPr>
      <w:r w:rsidRPr="004F2F27">
        <w:rPr>
          <w:rFonts w:asciiTheme="minorBidi" w:hAnsiTheme="minorBidi" w:cs="David" w:hint="cs"/>
          <w:b/>
          <w:bCs/>
          <w:sz w:val="32"/>
          <w:szCs w:val="32"/>
          <w:rtl/>
        </w:rPr>
        <w:t>חומרה אלקטרונית</w:t>
      </w:r>
      <w:r w:rsidRPr="004F2F27">
        <w:rPr>
          <w:rFonts w:asciiTheme="minorBidi" w:hAnsiTheme="minorBidi" w:cs="David" w:hint="cs"/>
          <w:sz w:val="32"/>
          <w:szCs w:val="32"/>
          <w:rtl/>
        </w:rPr>
        <w:t xml:space="preserve">: כבלים של מוליכים, נגדים ונורות. </w:t>
      </w:r>
    </w:p>
    <w:p w14:paraId="75EE53BB" w14:textId="46229B13" w:rsidR="00B24AC9" w:rsidRDefault="00B24AC9" w:rsidP="00B24AC9">
      <w:pPr>
        <w:bidi/>
        <w:rPr>
          <w:rFonts w:asciiTheme="minorBidi" w:hAnsiTheme="minorBidi" w:cs="David"/>
          <w:sz w:val="32"/>
          <w:szCs w:val="32"/>
          <w:rtl/>
        </w:rPr>
      </w:pPr>
    </w:p>
    <w:p w14:paraId="38A3FD52" w14:textId="77777777" w:rsidR="00B24AC9" w:rsidRPr="00B24AC9" w:rsidRDefault="00B24AC9" w:rsidP="00B24AC9">
      <w:pPr>
        <w:bidi/>
        <w:rPr>
          <w:rFonts w:asciiTheme="minorBidi" w:hAnsiTheme="minorBidi" w:cs="David"/>
          <w:sz w:val="32"/>
          <w:szCs w:val="32"/>
        </w:rPr>
      </w:pPr>
    </w:p>
    <w:p w14:paraId="2A02AEF9" w14:textId="34CE658E" w:rsidR="004A6B24" w:rsidRPr="004F2F27" w:rsidRDefault="004A6B24" w:rsidP="004F2F27">
      <w:pPr>
        <w:pStyle w:val="ListParagraph"/>
        <w:rPr>
          <w:rFonts w:asciiTheme="minorBidi" w:hAnsiTheme="minorBidi" w:cs="David"/>
          <w:b/>
          <w:bCs/>
          <w:sz w:val="32"/>
          <w:szCs w:val="32"/>
          <w:rtl/>
        </w:rPr>
      </w:pPr>
    </w:p>
    <w:p w14:paraId="05B3D7F2" w14:textId="73AA3408" w:rsidR="005B08F2" w:rsidRDefault="004F2F27" w:rsidP="00B8240D">
      <w:pPr>
        <w:bidi/>
        <w:spacing w:line="276" w:lineRule="auto"/>
        <w:rPr>
          <w:rFonts w:asciiTheme="minorBidi" w:hAnsiTheme="minorBidi" w:cs="David"/>
          <w:b/>
          <w:bCs/>
          <w:sz w:val="32"/>
          <w:szCs w:val="32"/>
          <w:u w:val="single"/>
          <w:rtl/>
        </w:rPr>
      </w:pPr>
      <w:r w:rsidRPr="004F2F27">
        <w:rPr>
          <w:rFonts w:asciiTheme="minorBidi" w:hAnsiTheme="minorBidi" w:cs="David" w:hint="cs"/>
          <w:b/>
          <w:bCs/>
          <w:sz w:val="32"/>
          <w:szCs w:val="32"/>
          <w:u w:val="single"/>
          <w:rtl/>
        </w:rPr>
        <w:lastRenderedPageBreak/>
        <w:t>תוכנה</w:t>
      </w:r>
    </w:p>
    <w:p w14:paraId="639B01D4" w14:textId="77777777" w:rsidR="00B24AC9" w:rsidRPr="004F2F27" w:rsidRDefault="00B24AC9" w:rsidP="00B24AC9">
      <w:pPr>
        <w:bidi/>
        <w:spacing w:line="276" w:lineRule="auto"/>
        <w:rPr>
          <w:rFonts w:asciiTheme="minorBidi" w:hAnsiTheme="minorBidi" w:cs="David"/>
          <w:b/>
          <w:bCs/>
          <w:sz w:val="32"/>
          <w:szCs w:val="32"/>
          <w:u w:val="single"/>
          <w:rtl/>
        </w:rPr>
      </w:pPr>
    </w:p>
    <w:p w14:paraId="29145351" w14:textId="77777777" w:rsidR="00780143" w:rsidRDefault="004F2F27" w:rsidP="005B08F2">
      <w:pPr>
        <w:bidi/>
        <w:spacing w:line="240" w:lineRule="auto"/>
        <w:rPr>
          <w:rFonts w:asciiTheme="minorBidi" w:hAnsiTheme="minorBidi" w:cs="David"/>
          <w:sz w:val="32"/>
          <w:szCs w:val="32"/>
          <w:rtl/>
        </w:rPr>
      </w:pPr>
      <w:r w:rsidRPr="004F2F27">
        <w:rPr>
          <w:rFonts w:asciiTheme="minorBidi" w:hAnsiTheme="minorBidi" w:cs="David" w:hint="cs"/>
          <w:sz w:val="32"/>
          <w:szCs w:val="32"/>
          <w:rtl/>
        </w:rPr>
        <w:t xml:space="preserve">פלטפורמת הפיתוח היא סביבת העבודה </w:t>
      </w:r>
      <w:r w:rsidRPr="004F2F27">
        <w:rPr>
          <w:rFonts w:asciiTheme="minorBidi" w:hAnsiTheme="minorBidi" w:cs="David"/>
          <w:sz w:val="32"/>
          <w:szCs w:val="32"/>
        </w:rPr>
        <w:t>PyCharm</w:t>
      </w:r>
      <w:r w:rsidRPr="004F2F27">
        <w:rPr>
          <w:rFonts w:asciiTheme="minorBidi" w:hAnsiTheme="minorBidi" w:cs="David" w:hint="cs"/>
          <w:sz w:val="32"/>
          <w:szCs w:val="32"/>
          <w:rtl/>
        </w:rPr>
        <w:t xml:space="preserve"> בשפת </w:t>
      </w:r>
      <w:r w:rsidRPr="004F2F27">
        <w:rPr>
          <w:rFonts w:asciiTheme="minorBidi" w:hAnsiTheme="minorBidi" w:cs="David" w:hint="cs"/>
          <w:sz w:val="32"/>
          <w:szCs w:val="32"/>
        </w:rPr>
        <w:t>P</w:t>
      </w:r>
      <w:r w:rsidRPr="004F2F27">
        <w:rPr>
          <w:rFonts w:asciiTheme="minorBidi" w:hAnsiTheme="minorBidi" w:cs="David"/>
          <w:sz w:val="32"/>
          <w:szCs w:val="32"/>
        </w:rPr>
        <w:t>ython</w:t>
      </w:r>
      <w:r w:rsidRPr="004F2F27">
        <w:rPr>
          <w:rFonts w:asciiTheme="minorBidi" w:hAnsiTheme="minorBidi" w:cs="David" w:hint="cs"/>
          <w:sz w:val="32"/>
          <w:szCs w:val="32"/>
          <w:rtl/>
        </w:rPr>
        <w:t xml:space="preserve"> על גבי מערכת ההפעלה </w:t>
      </w:r>
    </w:p>
    <w:p w14:paraId="0BCD08FF" w14:textId="0022A6BD" w:rsidR="00780143" w:rsidRDefault="005B08F2" w:rsidP="005B08F2">
      <w:pPr>
        <w:bidi/>
        <w:spacing w:line="240" w:lineRule="auto"/>
        <w:rPr>
          <w:rFonts w:asciiTheme="minorBidi" w:hAnsiTheme="minorBidi" w:cs="David"/>
          <w:sz w:val="32"/>
          <w:szCs w:val="32"/>
          <w:rtl/>
        </w:rPr>
      </w:pPr>
      <w:r>
        <w:rPr>
          <w:rFonts w:asciiTheme="minorBidi" w:hAnsiTheme="minorBidi" w:cs="David" w:hint="cs"/>
          <w:sz w:val="32"/>
          <w:szCs w:val="32"/>
          <w:rtl/>
        </w:rPr>
        <w:t>של</w:t>
      </w:r>
      <w:r w:rsidR="004F2F27" w:rsidRPr="004F2F27">
        <w:rPr>
          <w:rFonts w:asciiTheme="minorBidi" w:hAnsiTheme="minorBidi" w:cs="David"/>
          <w:sz w:val="32"/>
          <w:szCs w:val="32"/>
        </w:rPr>
        <w:t xml:space="preserve">Raspbian </w:t>
      </w:r>
      <w:r w:rsidR="004F2F27" w:rsidRPr="004F2F27">
        <w:rPr>
          <w:rFonts w:asciiTheme="minorBidi" w:hAnsiTheme="minorBidi" w:cs="David" w:hint="cs"/>
          <w:sz w:val="32"/>
          <w:szCs w:val="32"/>
          <w:rtl/>
        </w:rPr>
        <w:t xml:space="preserve"> המדמה לינוקס, שנצרבה על הלוח של </w:t>
      </w:r>
      <w:r w:rsidR="004F2F27" w:rsidRPr="004F2F27">
        <w:rPr>
          <w:rFonts w:asciiTheme="minorBidi" w:hAnsiTheme="minorBidi" w:cs="David"/>
          <w:sz w:val="32"/>
          <w:szCs w:val="32"/>
        </w:rPr>
        <w:t>RP2</w:t>
      </w:r>
      <w:r w:rsidR="00780143">
        <w:rPr>
          <w:rFonts w:asciiTheme="minorBidi" w:hAnsiTheme="minorBidi" w:cs="David" w:hint="cs"/>
          <w:sz w:val="32"/>
          <w:szCs w:val="32"/>
          <w:rtl/>
        </w:rPr>
        <w:t xml:space="preserve"> בהתאם לפרו</w:t>
      </w:r>
      <w:r w:rsidR="004F2F27" w:rsidRPr="004F2F27">
        <w:rPr>
          <w:rFonts w:asciiTheme="minorBidi" w:hAnsiTheme="minorBidi" w:cs="David" w:hint="cs"/>
          <w:sz w:val="32"/>
          <w:szCs w:val="32"/>
          <w:rtl/>
        </w:rPr>
        <w:t>יקט.</w:t>
      </w:r>
    </w:p>
    <w:p w14:paraId="53DEC573" w14:textId="77777777" w:rsidR="00780143" w:rsidRDefault="00780143" w:rsidP="005B08F2">
      <w:pPr>
        <w:bidi/>
        <w:spacing w:line="240" w:lineRule="auto"/>
        <w:rPr>
          <w:rFonts w:asciiTheme="minorBidi" w:hAnsiTheme="minorBidi" w:cs="David"/>
          <w:sz w:val="32"/>
          <w:szCs w:val="32"/>
          <w:rtl/>
        </w:rPr>
      </w:pPr>
      <w:r>
        <w:rPr>
          <w:rFonts w:asciiTheme="minorBidi" w:hAnsiTheme="minorBidi" w:cs="David" w:hint="cs"/>
          <w:sz w:val="32"/>
          <w:szCs w:val="32"/>
          <w:rtl/>
        </w:rPr>
        <w:t>השתמשנו גם ב</w:t>
      </w:r>
      <w:r>
        <w:rPr>
          <w:rFonts w:asciiTheme="minorBidi" w:hAnsiTheme="minorBidi" w:cs="David" w:hint="cs"/>
          <w:sz w:val="32"/>
          <w:szCs w:val="32"/>
        </w:rPr>
        <w:t>P</w:t>
      </w:r>
      <w:r>
        <w:rPr>
          <w:rFonts w:asciiTheme="minorBidi" w:hAnsiTheme="minorBidi" w:cs="David"/>
          <w:sz w:val="32"/>
          <w:szCs w:val="32"/>
        </w:rPr>
        <w:t xml:space="preserve">ython Shell </w:t>
      </w:r>
      <w:r>
        <w:rPr>
          <w:rFonts w:asciiTheme="minorBidi" w:hAnsiTheme="minorBidi" w:cs="David" w:hint="cs"/>
          <w:sz w:val="32"/>
          <w:szCs w:val="32"/>
          <w:rtl/>
        </w:rPr>
        <w:t xml:space="preserve"> לצורך הרצה ודיבאג נוח יותר.  גרסה 3. </w:t>
      </w:r>
    </w:p>
    <w:p w14:paraId="2449AA11" w14:textId="77777777" w:rsidR="00780143" w:rsidRDefault="00780143" w:rsidP="005B08F2">
      <w:pPr>
        <w:bidi/>
        <w:spacing w:line="240" w:lineRule="auto"/>
        <w:rPr>
          <w:rFonts w:asciiTheme="minorBidi" w:hAnsiTheme="minorBidi" w:cs="David"/>
          <w:sz w:val="32"/>
          <w:szCs w:val="32"/>
          <w:rtl/>
        </w:rPr>
      </w:pPr>
      <w:r w:rsidRPr="004F2F27">
        <w:rPr>
          <w:rFonts w:asciiTheme="minorBidi" w:hAnsiTheme="minorBidi" w:cs="David" w:hint="cs"/>
          <w:sz w:val="32"/>
          <w:szCs w:val="32"/>
          <w:rtl/>
        </w:rPr>
        <w:t>האתגר הטכנולוגי</w:t>
      </w:r>
      <w:r w:rsidR="004F2F27" w:rsidRPr="004F2F27">
        <w:rPr>
          <w:rFonts w:asciiTheme="minorBidi" w:hAnsiTheme="minorBidi" w:cs="David" w:hint="cs"/>
          <w:sz w:val="32"/>
          <w:szCs w:val="32"/>
          <w:rtl/>
        </w:rPr>
        <w:t xml:space="preserve"> יהיה כאשר התוכנה תשלב ותסנכרן בין המודולים לעיל לבין החומרה עצמה. </w:t>
      </w:r>
    </w:p>
    <w:p w14:paraId="390E071F" w14:textId="77777777" w:rsidR="00780143" w:rsidRDefault="00780143" w:rsidP="005B08F2">
      <w:pPr>
        <w:bidi/>
        <w:spacing w:line="240" w:lineRule="auto"/>
        <w:rPr>
          <w:rFonts w:asciiTheme="minorBidi" w:hAnsiTheme="minorBidi" w:cs="David"/>
          <w:sz w:val="32"/>
          <w:szCs w:val="32"/>
          <w:rtl/>
        </w:rPr>
      </w:pPr>
      <w:r>
        <w:rPr>
          <w:rFonts w:asciiTheme="minorBidi" w:hAnsiTheme="minorBidi" w:cs="David" w:hint="cs"/>
          <w:sz w:val="32"/>
          <w:szCs w:val="32"/>
          <w:rtl/>
        </w:rPr>
        <w:t xml:space="preserve">אופן העבודה </w:t>
      </w:r>
      <w:r w:rsidR="004F2F27" w:rsidRPr="004F2F27">
        <w:rPr>
          <w:rFonts w:asciiTheme="minorBidi" w:hAnsiTheme="minorBidi" w:cs="David" w:hint="cs"/>
          <w:sz w:val="32"/>
          <w:szCs w:val="32"/>
          <w:rtl/>
        </w:rPr>
        <w:t xml:space="preserve">חולק בין השותפים השונים כך שידוע בדיוק מה כל אחד עושה ועל מה הוא </w:t>
      </w:r>
    </w:p>
    <w:p w14:paraId="6A340BE6" w14:textId="77777777" w:rsidR="00780143" w:rsidRDefault="004F2F27" w:rsidP="005B08F2">
      <w:pPr>
        <w:bidi/>
        <w:spacing w:line="240" w:lineRule="auto"/>
        <w:rPr>
          <w:rFonts w:asciiTheme="minorBidi" w:hAnsiTheme="minorBidi" w:cs="David"/>
          <w:sz w:val="32"/>
          <w:szCs w:val="32"/>
          <w:rtl/>
        </w:rPr>
      </w:pPr>
      <w:r w:rsidRPr="004F2F27">
        <w:rPr>
          <w:rFonts w:asciiTheme="minorBidi" w:hAnsiTheme="minorBidi" w:cs="David" w:hint="cs"/>
          <w:sz w:val="32"/>
          <w:szCs w:val="32"/>
          <w:rtl/>
        </w:rPr>
        <w:t xml:space="preserve">אחראי וכמה זמן נותר לסיום העבודה על אותו החלק על מנת להתקדם למודול הבא במערכת. </w:t>
      </w:r>
    </w:p>
    <w:p w14:paraId="69B95603" w14:textId="77777777" w:rsidR="00780143" w:rsidRDefault="004F2F27" w:rsidP="005B08F2">
      <w:pPr>
        <w:bidi/>
        <w:spacing w:line="240" w:lineRule="auto"/>
        <w:rPr>
          <w:rFonts w:asciiTheme="minorBidi" w:hAnsiTheme="minorBidi" w:cs="David"/>
          <w:sz w:val="32"/>
          <w:szCs w:val="32"/>
          <w:rtl/>
        </w:rPr>
      </w:pPr>
      <w:r w:rsidRPr="004F2F27">
        <w:rPr>
          <w:rFonts w:asciiTheme="minorBidi" w:hAnsiTheme="minorBidi" w:cs="David" w:hint="cs"/>
          <w:sz w:val="32"/>
          <w:szCs w:val="32"/>
          <w:rtl/>
        </w:rPr>
        <w:t xml:space="preserve">בקורס מבנה תוכנה רכשנו ניסיון בשפה הסקריפטית </w:t>
      </w:r>
      <w:r w:rsidRPr="004F2F27">
        <w:rPr>
          <w:rFonts w:asciiTheme="minorBidi" w:hAnsiTheme="minorBidi" w:cs="David" w:hint="cs"/>
          <w:sz w:val="32"/>
          <w:szCs w:val="32"/>
        </w:rPr>
        <w:t>P</w:t>
      </w:r>
      <w:r w:rsidRPr="004F2F27">
        <w:rPr>
          <w:rFonts w:asciiTheme="minorBidi" w:hAnsiTheme="minorBidi" w:cs="David"/>
          <w:sz w:val="32"/>
          <w:szCs w:val="32"/>
        </w:rPr>
        <w:t>ython</w:t>
      </w:r>
      <w:r w:rsidRPr="004F2F27">
        <w:rPr>
          <w:rFonts w:asciiTheme="minorBidi" w:hAnsiTheme="minorBidi" w:cs="David" w:hint="cs"/>
          <w:sz w:val="32"/>
          <w:szCs w:val="32"/>
          <w:rtl/>
        </w:rPr>
        <w:t xml:space="preserve"> על הסביבה </w:t>
      </w:r>
      <w:r w:rsidRPr="004F2F27">
        <w:rPr>
          <w:rFonts w:asciiTheme="minorBidi" w:hAnsiTheme="minorBidi" w:cs="David"/>
          <w:sz w:val="32"/>
          <w:szCs w:val="32"/>
        </w:rPr>
        <w:t>PyCharm</w:t>
      </w:r>
      <w:r w:rsidRPr="004F2F27">
        <w:rPr>
          <w:rFonts w:asciiTheme="minorBidi" w:hAnsiTheme="minorBidi" w:cs="David" w:hint="cs"/>
          <w:sz w:val="32"/>
          <w:szCs w:val="32"/>
          <w:rtl/>
        </w:rPr>
        <w:t xml:space="preserve"> </w:t>
      </w:r>
    </w:p>
    <w:p w14:paraId="06259AAB" w14:textId="6DF0EAA0" w:rsidR="00780143" w:rsidRDefault="004F2F27" w:rsidP="005B08F2">
      <w:pPr>
        <w:bidi/>
        <w:spacing w:line="240" w:lineRule="auto"/>
        <w:rPr>
          <w:rFonts w:asciiTheme="minorBidi" w:hAnsiTheme="minorBidi" w:cs="David"/>
          <w:sz w:val="32"/>
          <w:szCs w:val="32"/>
          <w:rtl/>
        </w:rPr>
      </w:pPr>
      <w:r w:rsidRPr="004F2F27">
        <w:rPr>
          <w:rFonts w:asciiTheme="minorBidi" w:hAnsiTheme="minorBidi" w:cs="David" w:hint="cs"/>
          <w:sz w:val="32"/>
          <w:szCs w:val="32"/>
          <w:rtl/>
        </w:rPr>
        <w:t>ועכשיו נרצה יותר להתמקצע בשפה ולממש פונקציות מורכבות הרלוונטיות לנו (ראה [</w:t>
      </w:r>
      <w:r w:rsidR="005B47E4">
        <w:rPr>
          <w:rFonts w:asciiTheme="minorBidi" w:hAnsiTheme="minorBidi" w:cs="David" w:hint="cs"/>
          <w:sz w:val="32"/>
          <w:szCs w:val="32"/>
          <w:rtl/>
        </w:rPr>
        <w:t>5</w:t>
      </w:r>
      <w:r w:rsidRPr="004F2F27">
        <w:rPr>
          <w:rFonts w:asciiTheme="minorBidi" w:hAnsiTheme="minorBidi" w:cs="David" w:hint="cs"/>
          <w:sz w:val="32"/>
          <w:szCs w:val="32"/>
          <w:rtl/>
        </w:rPr>
        <w:t xml:space="preserve">]). </w:t>
      </w:r>
    </w:p>
    <w:p w14:paraId="7E26A6CF" w14:textId="77777777" w:rsidR="005B08F2" w:rsidRDefault="00097FA9" w:rsidP="005B08F2">
      <w:pPr>
        <w:bidi/>
        <w:spacing w:line="240" w:lineRule="auto"/>
        <w:rPr>
          <w:rFonts w:asciiTheme="minorBidi" w:hAnsiTheme="minorBidi" w:cs="David"/>
          <w:sz w:val="32"/>
          <w:szCs w:val="32"/>
          <w:rtl/>
        </w:rPr>
      </w:pPr>
      <w:r>
        <w:rPr>
          <w:rFonts w:asciiTheme="minorBidi" w:hAnsiTheme="minorBidi" w:cs="David" w:hint="cs"/>
          <w:sz w:val="32"/>
          <w:szCs w:val="32"/>
          <w:rtl/>
        </w:rPr>
        <w:t>ממשק ההודעות</w:t>
      </w:r>
      <w:r w:rsidR="005B08F2">
        <w:rPr>
          <w:rFonts w:asciiTheme="minorBidi" w:hAnsiTheme="minorBidi" w:cs="David" w:hint="cs"/>
          <w:sz w:val="32"/>
          <w:szCs w:val="32"/>
          <w:rtl/>
        </w:rPr>
        <w:t xml:space="preserve"> (מסרונים)</w:t>
      </w:r>
      <w:r>
        <w:rPr>
          <w:rFonts w:asciiTheme="minorBidi" w:hAnsiTheme="minorBidi" w:cs="David" w:hint="cs"/>
          <w:sz w:val="32"/>
          <w:szCs w:val="32"/>
          <w:rtl/>
        </w:rPr>
        <w:t xml:space="preserve"> נבנה על גבי שרתי </w:t>
      </w:r>
      <w:r>
        <w:rPr>
          <w:rFonts w:asciiTheme="minorBidi" w:hAnsiTheme="minorBidi" w:cs="David" w:hint="cs"/>
          <w:sz w:val="32"/>
          <w:szCs w:val="32"/>
        </w:rPr>
        <w:t>TWILIO</w:t>
      </w:r>
      <w:r w:rsidR="005B08F2">
        <w:rPr>
          <w:rFonts w:asciiTheme="minorBidi" w:hAnsiTheme="minorBidi" w:cs="David" w:hint="cs"/>
          <w:sz w:val="32"/>
          <w:szCs w:val="32"/>
          <w:rtl/>
        </w:rPr>
        <w:t xml:space="preserve">. שם משתמש וסיסמא אליו נמצא </w:t>
      </w:r>
    </w:p>
    <w:p w14:paraId="4E65E6E6" w14:textId="6E7E4B96" w:rsidR="00097FA9" w:rsidRPr="00097FA9" w:rsidRDefault="005B08F2" w:rsidP="005B08F2">
      <w:pPr>
        <w:bidi/>
        <w:spacing w:line="240" w:lineRule="auto"/>
        <w:rPr>
          <w:rFonts w:asciiTheme="minorBidi" w:hAnsiTheme="minorBidi" w:cs="David"/>
          <w:sz w:val="32"/>
          <w:szCs w:val="32"/>
          <w:rtl/>
        </w:rPr>
      </w:pPr>
      <w:r>
        <w:rPr>
          <w:rFonts w:asciiTheme="minorBidi" w:hAnsiTheme="minorBidi" w:cs="David" w:hint="cs"/>
          <w:sz w:val="32"/>
          <w:szCs w:val="32"/>
          <w:rtl/>
        </w:rPr>
        <w:t>באפליקציה בלחצן "רשימת אנשי קשר".</w:t>
      </w:r>
    </w:p>
    <w:p w14:paraId="6BAB42F9" w14:textId="77777777" w:rsidR="00780143" w:rsidRDefault="004F2F27" w:rsidP="005B08F2">
      <w:pPr>
        <w:bidi/>
        <w:spacing w:line="240" w:lineRule="auto"/>
        <w:rPr>
          <w:rFonts w:asciiTheme="minorBidi" w:hAnsiTheme="minorBidi" w:cs="David"/>
          <w:sz w:val="32"/>
          <w:szCs w:val="32"/>
          <w:rtl/>
        </w:rPr>
      </w:pPr>
      <w:r w:rsidRPr="004F2F27">
        <w:rPr>
          <w:rFonts w:asciiTheme="minorBidi" w:hAnsiTheme="minorBidi" w:cs="David" w:hint="cs"/>
          <w:sz w:val="32"/>
          <w:szCs w:val="32"/>
          <w:rtl/>
        </w:rPr>
        <w:t xml:space="preserve">הספרייה המרכזית נקראת: </w:t>
      </w:r>
      <w:r w:rsidRPr="004F2F27">
        <w:rPr>
          <w:rFonts w:asciiTheme="minorBidi" w:hAnsiTheme="minorBidi" w:cs="David"/>
          <w:sz w:val="32"/>
          <w:szCs w:val="32"/>
        </w:rPr>
        <w:t>Adafruit Python DHT Sensor Library</w:t>
      </w:r>
      <w:r w:rsidRPr="004F2F27">
        <w:rPr>
          <w:rFonts w:asciiTheme="minorBidi" w:hAnsiTheme="minorBidi" w:cs="David" w:hint="cs"/>
          <w:sz w:val="32"/>
          <w:szCs w:val="32"/>
          <w:rtl/>
        </w:rPr>
        <w:t xml:space="preserve"> שמאפשרת לנו את </w:t>
      </w:r>
    </w:p>
    <w:p w14:paraId="243534C8" w14:textId="2C434D98" w:rsidR="004F2F27" w:rsidRDefault="004F2F27" w:rsidP="005B08F2">
      <w:pPr>
        <w:bidi/>
        <w:spacing w:line="240" w:lineRule="auto"/>
        <w:rPr>
          <w:rFonts w:asciiTheme="minorBidi" w:hAnsiTheme="minorBidi" w:cs="David"/>
          <w:sz w:val="32"/>
          <w:szCs w:val="32"/>
          <w:rtl/>
        </w:rPr>
      </w:pPr>
      <w:r w:rsidRPr="004F2F27">
        <w:rPr>
          <w:rFonts w:asciiTheme="minorBidi" w:hAnsiTheme="minorBidi" w:cs="David" w:hint="cs"/>
          <w:sz w:val="32"/>
          <w:szCs w:val="32"/>
          <w:rtl/>
        </w:rPr>
        <w:t>קבלת הנתונים מהחיישן</w:t>
      </w:r>
      <w:r w:rsidR="00780143">
        <w:rPr>
          <w:rFonts w:asciiTheme="minorBidi" w:hAnsiTheme="minorBidi" w:cs="David" w:hint="cs"/>
          <w:sz w:val="32"/>
          <w:szCs w:val="32"/>
          <w:rtl/>
        </w:rPr>
        <w:t xml:space="preserve"> של טמפרטורה/לחות</w:t>
      </w:r>
      <w:r w:rsidRPr="004F2F27">
        <w:rPr>
          <w:rFonts w:asciiTheme="minorBidi" w:hAnsiTheme="minorBidi" w:cs="David" w:hint="cs"/>
          <w:sz w:val="32"/>
          <w:szCs w:val="32"/>
          <w:rtl/>
        </w:rPr>
        <w:t xml:space="preserve"> לתוכנה (ראה [</w:t>
      </w:r>
      <w:r w:rsidR="005B47E4">
        <w:rPr>
          <w:rFonts w:asciiTheme="minorBidi" w:hAnsiTheme="minorBidi" w:cs="David" w:hint="cs"/>
          <w:sz w:val="32"/>
          <w:szCs w:val="32"/>
          <w:rtl/>
        </w:rPr>
        <w:t>7</w:t>
      </w:r>
      <w:r w:rsidRPr="004F2F27">
        <w:rPr>
          <w:rFonts w:asciiTheme="minorBidi" w:hAnsiTheme="minorBidi" w:cs="David" w:hint="cs"/>
          <w:sz w:val="32"/>
          <w:szCs w:val="32"/>
          <w:rtl/>
        </w:rPr>
        <w:t xml:space="preserve">]). </w:t>
      </w:r>
    </w:p>
    <w:p w14:paraId="2836ACE8" w14:textId="34FD4846" w:rsidR="00780143" w:rsidRDefault="00780143" w:rsidP="005B08F2">
      <w:pPr>
        <w:bidi/>
        <w:spacing w:line="240" w:lineRule="auto"/>
        <w:rPr>
          <w:rFonts w:asciiTheme="minorBidi" w:hAnsiTheme="minorBidi" w:cs="David"/>
          <w:sz w:val="32"/>
          <w:szCs w:val="32"/>
          <w:rtl/>
        </w:rPr>
      </w:pPr>
      <w:r>
        <w:rPr>
          <w:rFonts w:asciiTheme="minorBidi" w:hAnsiTheme="minorBidi" w:cs="David" w:hint="cs"/>
          <w:sz w:val="32"/>
          <w:szCs w:val="32"/>
          <w:rtl/>
        </w:rPr>
        <w:t xml:space="preserve">ספריית נורה: </w:t>
      </w:r>
      <w:r w:rsidR="002D2C1E">
        <w:rPr>
          <w:rFonts w:asciiTheme="minorBidi" w:hAnsiTheme="minorBidi" w:cs="David"/>
          <w:sz w:val="32"/>
          <w:szCs w:val="32"/>
        </w:rPr>
        <w:t>Pigpio</w:t>
      </w:r>
      <w:r w:rsidR="002D2C1E">
        <w:rPr>
          <w:rFonts w:asciiTheme="minorBidi" w:hAnsiTheme="minorBidi" w:cs="David" w:hint="cs"/>
          <w:sz w:val="32"/>
          <w:szCs w:val="32"/>
          <w:rtl/>
        </w:rPr>
        <w:t xml:space="preserve">. נעזרנו </w:t>
      </w:r>
      <w:r w:rsidR="005B47E4">
        <w:rPr>
          <w:rFonts w:asciiTheme="minorBidi" w:hAnsiTheme="minorBidi" w:cs="David" w:hint="cs"/>
          <w:sz w:val="32"/>
          <w:szCs w:val="32"/>
          <w:rtl/>
        </w:rPr>
        <w:t xml:space="preserve">בה </w:t>
      </w:r>
      <w:r w:rsidR="002D2C1E">
        <w:rPr>
          <w:rFonts w:asciiTheme="minorBidi" w:hAnsiTheme="minorBidi" w:cs="David" w:hint="cs"/>
          <w:sz w:val="32"/>
          <w:szCs w:val="32"/>
          <w:rtl/>
        </w:rPr>
        <w:t>לצורך הפע</w:t>
      </w:r>
      <w:r w:rsidR="005B47E4">
        <w:rPr>
          <w:rFonts w:asciiTheme="minorBidi" w:hAnsiTheme="minorBidi" w:cs="David" w:hint="cs"/>
          <w:sz w:val="32"/>
          <w:szCs w:val="32"/>
          <w:rtl/>
        </w:rPr>
        <w:t xml:space="preserve">לת הנורה בזמנים הנכונים והתראות (ראה </w:t>
      </w:r>
      <w:r w:rsidR="005B47E4" w:rsidRPr="004F2F27">
        <w:rPr>
          <w:rFonts w:asciiTheme="minorBidi" w:hAnsiTheme="minorBidi" w:cs="David" w:hint="cs"/>
          <w:sz w:val="32"/>
          <w:szCs w:val="32"/>
          <w:rtl/>
        </w:rPr>
        <w:t>[</w:t>
      </w:r>
      <w:r w:rsidR="005B47E4">
        <w:rPr>
          <w:rFonts w:asciiTheme="minorBidi" w:hAnsiTheme="minorBidi" w:cs="David" w:hint="cs"/>
          <w:sz w:val="32"/>
          <w:szCs w:val="32"/>
          <w:rtl/>
        </w:rPr>
        <w:t>9</w:t>
      </w:r>
      <w:r w:rsidR="005B47E4" w:rsidRPr="004F2F27">
        <w:rPr>
          <w:rFonts w:asciiTheme="minorBidi" w:hAnsiTheme="minorBidi" w:cs="David" w:hint="cs"/>
          <w:sz w:val="32"/>
          <w:szCs w:val="32"/>
          <w:rtl/>
        </w:rPr>
        <w:t>])</w:t>
      </w:r>
    </w:p>
    <w:p w14:paraId="5494085D" w14:textId="1B47BD82" w:rsidR="00B8634E" w:rsidRDefault="00B8634E" w:rsidP="005B08F2">
      <w:pPr>
        <w:bidi/>
        <w:spacing w:line="240" w:lineRule="auto"/>
        <w:rPr>
          <w:rFonts w:asciiTheme="minorBidi" w:hAnsiTheme="minorBidi" w:cs="David"/>
          <w:sz w:val="32"/>
          <w:szCs w:val="32"/>
          <w:rtl/>
        </w:rPr>
      </w:pPr>
      <w:r>
        <w:rPr>
          <w:rFonts w:asciiTheme="minorBidi" w:hAnsiTheme="minorBidi" w:cs="David" w:hint="cs"/>
          <w:sz w:val="32"/>
          <w:szCs w:val="32"/>
          <w:rtl/>
        </w:rPr>
        <w:t>ספריית מפות:</w:t>
      </w:r>
      <w:r w:rsidR="005B47E4" w:rsidRPr="005B47E4">
        <w:rPr>
          <w:rFonts w:asciiTheme="minorBidi" w:hAnsiTheme="minorBidi" w:cs="David" w:hint="cs"/>
          <w:sz w:val="32"/>
          <w:szCs w:val="32"/>
          <w:rtl/>
        </w:rPr>
        <w:t xml:space="preserve"> </w:t>
      </w:r>
      <w:r w:rsidR="005B47E4" w:rsidRPr="004F2F27">
        <w:rPr>
          <w:rFonts w:asciiTheme="minorBidi" w:hAnsiTheme="minorBidi" w:cs="David" w:hint="cs"/>
          <w:sz w:val="32"/>
          <w:szCs w:val="32"/>
          <w:rtl/>
        </w:rPr>
        <w:t>(ראה [</w:t>
      </w:r>
      <w:r w:rsidR="005B08F2">
        <w:rPr>
          <w:rFonts w:asciiTheme="minorBidi" w:hAnsiTheme="minorBidi" w:cs="David" w:hint="cs"/>
          <w:sz w:val="32"/>
          <w:szCs w:val="32"/>
          <w:rtl/>
        </w:rPr>
        <w:t>9</w:t>
      </w:r>
      <w:r w:rsidR="005B47E4" w:rsidRPr="004F2F27">
        <w:rPr>
          <w:rFonts w:asciiTheme="minorBidi" w:hAnsiTheme="minorBidi" w:cs="David" w:hint="cs"/>
          <w:sz w:val="32"/>
          <w:szCs w:val="32"/>
          <w:rtl/>
        </w:rPr>
        <w:t>]).</w:t>
      </w:r>
    </w:p>
    <w:p w14:paraId="66B37F65" w14:textId="77777777" w:rsidR="005B47E4" w:rsidRDefault="00B8634E" w:rsidP="005B08F2">
      <w:pPr>
        <w:bidi/>
        <w:spacing w:line="240" w:lineRule="auto"/>
        <w:rPr>
          <w:rFonts w:asciiTheme="minorBidi" w:hAnsiTheme="minorBidi" w:cs="David"/>
          <w:sz w:val="32"/>
          <w:szCs w:val="32"/>
          <w:rtl/>
        </w:rPr>
      </w:pPr>
      <w:r>
        <w:rPr>
          <w:rFonts w:asciiTheme="minorBidi" w:hAnsiTheme="minorBidi" w:cs="David" w:hint="cs"/>
          <w:sz w:val="32"/>
          <w:szCs w:val="32"/>
          <w:rtl/>
        </w:rPr>
        <w:t xml:space="preserve">ספריית מיקרופון/רעשים: </w:t>
      </w:r>
      <w:r>
        <w:rPr>
          <w:rFonts w:asciiTheme="minorBidi" w:hAnsiTheme="minorBidi" w:cs="David"/>
          <w:sz w:val="32"/>
          <w:szCs w:val="32"/>
        </w:rPr>
        <w:t>pyalsaaudio</w:t>
      </w:r>
      <w:r>
        <w:rPr>
          <w:rFonts w:asciiTheme="minorBidi" w:hAnsiTheme="minorBidi" w:cs="David" w:hint="cs"/>
          <w:sz w:val="32"/>
          <w:szCs w:val="32"/>
          <w:rtl/>
        </w:rPr>
        <w:t xml:space="preserve">. נעזרנו בה לצורך קבלת קולות/רעשים/תזוזה </w:t>
      </w:r>
    </w:p>
    <w:p w14:paraId="4802EEAC" w14:textId="3DD9C6FC" w:rsidR="00AF6665" w:rsidRDefault="00B8634E" w:rsidP="005B08F2">
      <w:pPr>
        <w:bidi/>
        <w:spacing w:line="240" w:lineRule="auto"/>
        <w:rPr>
          <w:rFonts w:asciiTheme="minorBidi" w:hAnsiTheme="minorBidi" w:cs="David"/>
          <w:sz w:val="32"/>
          <w:szCs w:val="32"/>
          <w:rtl/>
        </w:rPr>
      </w:pPr>
      <w:r>
        <w:rPr>
          <w:rFonts w:asciiTheme="minorBidi" w:hAnsiTheme="minorBidi" w:cs="David" w:hint="cs"/>
          <w:sz w:val="32"/>
          <w:szCs w:val="32"/>
          <w:rtl/>
        </w:rPr>
        <w:t>מהילוד</w:t>
      </w:r>
      <w:r w:rsidR="005B47E4" w:rsidRPr="005B47E4">
        <w:rPr>
          <w:rFonts w:asciiTheme="minorBidi" w:hAnsiTheme="minorBidi" w:cs="David" w:hint="cs"/>
          <w:sz w:val="32"/>
          <w:szCs w:val="32"/>
          <w:rtl/>
        </w:rPr>
        <w:t xml:space="preserve"> </w:t>
      </w:r>
      <w:r w:rsidR="005B47E4" w:rsidRPr="004F2F27">
        <w:rPr>
          <w:rFonts w:asciiTheme="minorBidi" w:hAnsiTheme="minorBidi" w:cs="David" w:hint="cs"/>
          <w:sz w:val="32"/>
          <w:szCs w:val="32"/>
          <w:rtl/>
        </w:rPr>
        <w:t>(ראה [</w:t>
      </w:r>
      <w:r w:rsidR="005B47E4">
        <w:rPr>
          <w:rFonts w:asciiTheme="minorBidi" w:hAnsiTheme="minorBidi" w:cs="David" w:hint="cs"/>
          <w:sz w:val="32"/>
          <w:szCs w:val="32"/>
          <w:rtl/>
        </w:rPr>
        <w:t>8</w:t>
      </w:r>
      <w:r w:rsidR="005B47E4" w:rsidRPr="004F2F27">
        <w:rPr>
          <w:rFonts w:asciiTheme="minorBidi" w:hAnsiTheme="minorBidi" w:cs="David" w:hint="cs"/>
          <w:sz w:val="32"/>
          <w:szCs w:val="32"/>
          <w:rtl/>
        </w:rPr>
        <w:t>]).</w:t>
      </w:r>
    </w:p>
    <w:p w14:paraId="4E11A795" w14:textId="300BB6B0" w:rsidR="00B8634E" w:rsidRDefault="00AF6665" w:rsidP="005B08F2">
      <w:pPr>
        <w:bidi/>
        <w:spacing w:line="240" w:lineRule="auto"/>
        <w:rPr>
          <w:rFonts w:asciiTheme="minorBidi" w:hAnsiTheme="minorBidi" w:cs="David"/>
          <w:sz w:val="32"/>
          <w:szCs w:val="32"/>
          <w:rtl/>
        </w:rPr>
      </w:pPr>
      <w:r>
        <w:rPr>
          <w:rFonts w:asciiTheme="minorBidi" w:hAnsiTheme="minorBidi" w:cs="David" w:hint="cs"/>
          <w:sz w:val="32"/>
          <w:szCs w:val="32"/>
          <w:rtl/>
        </w:rPr>
        <w:t xml:space="preserve">ספריית דופק לב: נקראת </w:t>
      </w:r>
      <w:r>
        <w:rPr>
          <w:rFonts w:asciiTheme="minorBidi" w:hAnsiTheme="minorBidi" w:cs="David"/>
          <w:sz w:val="32"/>
          <w:szCs w:val="32"/>
        </w:rPr>
        <w:t>Heartbeat Pulse Sensor</w:t>
      </w:r>
      <w:r>
        <w:rPr>
          <w:rFonts w:asciiTheme="minorBidi" w:hAnsiTheme="minorBidi" w:cs="David" w:hint="cs"/>
          <w:sz w:val="32"/>
          <w:szCs w:val="32"/>
          <w:rtl/>
        </w:rPr>
        <w:t>. לצורך קבלת נתוני דופק לב מהח</w:t>
      </w:r>
      <w:r w:rsidR="005B47E4">
        <w:rPr>
          <w:rFonts w:asciiTheme="minorBidi" w:hAnsiTheme="minorBidi" w:cs="David" w:hint="cs"/>
          <w:sz w:val="32"/>
          <w:szCs w:val="32"/>
          <w:rtl/>
        </w:rPr>
        <w:t>י</w:t>
      </w:r>
      <w:r>
        <w:rPr>
          <w:rFonts w:asciiTheme="minorBidi" w:hAnsiTheme="minorBidi" w:cs="David" w:hint="cs"/>
          <w:sz w:val="32"/>
          <w:szCs w:val="32"/>
          <w:rtl/>
        </w:rPr>
        <w:t>ישן,</w:t>
      </w:r>
    </w:p>
    <w:p w14:paraId="1F60B627" w14:textId="134A0DB9" w:rsidR="004F2F27" w:rsidRDefault="00AF6665" w:rsidP="005B08F2">
      <w:pPr>
        <w:bidi/>
        <w:spacing w:line="240" w:lineRule="auto"/>
        <w:rPr>
          <w:rFonts w:asciiTheme="minorBidi" w:hAnsiTheme="minorBidi" w:cs="David"/>
          <w:sz w:val="32"/>
          <w:szCs w:val="32"/>
          <w:rtl/>
        </w:rPr>
      </w:pPr>
      <w:r>
        <w:rPr>
          <w:rFonts w:asciiTheme="minorBidi" w:hAnsiTheme="minorBidi" w:cs="David" w:hint="cs"/>
          <w:sz w:val="32"/>
          <w:szCs w:val="32"/>
          <w:rtl/>
        </w:rPr>
        <w:t>לצרכי ניתור</w:t>
      </w:r>
      <w:r w:rsidR="005B47E4" w:rsidRPr="005B47E4">
        <w:rPr>
          <w:rFonts w:asciiTheme="minorBidi" w:hAnsiTheme="minorBidi" w:cs="David" w:hint="cs"/>
          <w:sz w:val="32"/>
          <w:szCs w:val="32"/>
          <w:rtl/>
        </w:rPr>
        <w:t xml:space="preserve"> </w:t>
      </w:r>
      <w:r w:rsidR="005B47E4" w:rsidRPr="004F2F27">
        <w:rPr>
          <w:rFonts w:asciiTheme="minorBidi" w:hAnsiTheme="minorBidi" w:cs="David" w:hint="cs"/>
          <w:sz w:val="32"/>
          <w:szCs w:val="32"/>
          <w:rtl/>
        </w:rPr>
        <w:t>(ראה [</w:t>
      </w:r>
      <w:r w:rsidR="005B47E4">
        <w:rPr>
          <w:rFonts w:asciiTheme="minorBidi" w:hAnsiTheme="minorBidi" w:cs="David" w:hint="cs"/>
          <w:sz w:val="32"/>
          <w:szCs w:val="32"/>
          <w:rtl/>
        </w:rPr>
        <w:t>10</w:t>
      </w:r>
      <w:r w:rsidR="005B47E4" w:rsidRPr="004F2F27">
        <w:rPr>
          <w:rFonts w:asciiTheme="minorBidi" w:hAnsiTheme="minorBidi" w:cs="David" w:hint="cs"/>
          <w:sz w:val="32"/>
          <w:szCs w:val="32"/>
          <w:rtl/>
        </w:rPr>
        <w:t>]).</w:t>
      </w:r>
    </w:p>
    <w:p w14:paraId="1AFD3379" w14:textId="45D746AD" w:rsidR="00B24AC9" w:rsidRDefault="00B24AC9" w:rsidP="00B24AC9">
      <w:pPr>
        <w:bidi/>
        <w:spacing w:line="240" w:lineRule="auto"/>
        <w:rPr>
          <w:rFonts w:asciiTheme="minorBidi" w:hAnsiTheme="minorBidi" w:cs="David"/>
          <w:sz w:val="32"/>
          <w:szCs w:val="32"/>
          <w:rtl/>
        </w:rPr>
      </w:pPr>
    </w:p>
    <w:p w14:paraId="6EBF2DCA" w14:textId="08835910" w:rsidR="00B24AC9" w:rsidRDefault="00B24AC9" w:rsidP="00B24AC9">
      <w:pPr>
        <w:bidi/>
        <w:spacing w:line="240" w:lineRule="auto"/>
        <w:rPr>
          <w:rFonts w:asciiTheme="minorBidi" w:hAnsiTheme="minorBidi" w:cs="David"/>
          <w:sz w:val="32"/>
          <w:szCs w:val="32"/>
          <w:rtl/>
        </w:rPr>
      </w:pPr>
    </w:p>
    <w:p w14:paraId="31FC7E2D" w14:textId="6F62FCCB" w:rsidR="00B24AC9" w:rsidRDefault="00B24AC9" w:rsidP="00B24AC9">
      <w:pPr>
        <w:bidi/>
        <w:spacing w:line="240" w:lineRule="auto"/>
        <w:rPr>
          <w:rFonts w:asciiTheme="minorBidi" w:hAnsiTheme="minorBidi" w:cs="David"/>
          <w:sz w:val="32"/>
          <w:szCs w:val="32"/>
          <w:rtl/>
        </w:rPr>
      </w:pPr>
    </w:p>
    <w:p w14:paraId="4388F82C" w14:textId="0E4DF174" w:rsidR="00B24AC9" w:rsidRDefault="00B24AC9" w:rsidP="00B24AC9">
      <w:pPr>
        <w:bidi/>
        <w:spacing w:line="240" w:lineRule="auto"/>
        <w:rPr>
          <w:rFonts w:asciiTheme="minorBidi" w:hAnsiTheme="minorBidi" w:cs="David"/>
          <w:sz w:val="32"/>
          <w:szCs w:val="32"/>
          <w:rtl/>
        </w:rPr>
      </w:pPr>
    </w:p>
    <w:p w14:paraId="5F34A2D7" w14:textId="2B3EE139" w:rsidR="00B24AC9" w:rsidRDefault="00B24AC9" w:rsidP="00B24AC9">
      <w:pPr>
        <w:bidi/>
        <w:spacing w:line="240" w:lineRule="auto"/>
        <w:rPr>
          <w:rFonts w:asciiTheme="minorBidi" w:hAnsiTheme="minorBidi" w:cs="David"/>
          <w:sz w:val="32"/>
          <w:szCs w:val="32"/>
          <w:rtl/>
        </w:rPr>
      </w:pPr>
    </w:p>
    <w:p w14:paraId="2653146F" w14:textId="3EA3F438" w:rsidR="00B24AC9" w:rsidRDefault="00B24AC9" w:rsidP="00B24AC9">
      <w:pPr>
        <w:bidi/>
        <w:spacing w:line="240" w:lineRule="auto"/>
        <w:rPr>
          <w:rFonts w:asciiTheme="minorBidi" w:hAnsiTheme="minorBidi" w:cs="David"/>
          <w:sz w:val="32"/>
          <w:szCs w:val="32"/>
          <w:rtl/>
        </w:rPr>
      </w:pPr>
    </w:p>
    <w:p w14:paraId="32DCDC0A" w14:textId="77777777" w:rsidR="00B24AC9" w:rsidRDefault="00B24AC9" w:rsidP="00B24AC9">
      <w:pPr>
        <w:bidi/>
        <w:spacing w:line="240" w:lineRule="auto"/>
        <w:rPr>
          <w:rFonts w:asciiTheme="minorBidi" w:hAnsiTheme="minorBidi" w:cs="David"/>
          <w:sz w:val="32"/>
          <w:szCs w:val="32"/>
          <w:rtl/>
        </w:rPr>
      </w:pPr>
    </w:p>
    <w:p w14:paraId="4CF90E51" w14:textId="77777777" w:rsidR="005B08F2" w:rsidRPr="00AF1E22" w:rsidRDefault="005B08F2" w:rsidP="005B08F2">
      <w:pPr>
        <w:bidi/>
        <w:spacing w:line="276" w:lineRule="auto"/>
        <w:rPr>
          <w:rFonts w:asciiTheme="minorBidi" w:hAnsiTheme="minorBidi" w:cs="David"/>
          <w:sz w:val="32"/>
          <w:szCs w:val="32"/>
          <w:rtl/>
          <w:cs/>
        </w:rPr>
      </w:pPr>
    </w:p>
    <w:p w14:paraId="5C38B88E" w14:textId="77777777" w:rsidR="004F2F27" w:rsidRDefault="004F2F27" w:rsidP="004F2F27">
      <w:pPr>
        <w:jc w:val="center"/>
        <w:rPr>
          <w:rFonts w:ascii="David" w:hAnsi="David" w:cs="David"/>
          <w:b/>
          <w:bCs/>
          <w:color w:val="FF0000"/>
          <w:sz w:val="48"/>
          <w:szCs w:val="48"/>
          <w:u w:val="single"/>
          <w:rtl/>
          <w:cs/>
          <w:lang w:val="he-IL"/>
        </w:rPr>
      </w:pPr>
      <w:r>
        <w:rPr>
          <w:rFonts w:ascii="David" w:hAnsi="David" w:cs="David" w:hint="cs"/>
          <w:b/>
          <w:bCs/>
          <w:color w:val="FF0000"/>
          <w:sz w:val="48"/>
          <w:szCs w:val="48"/>
          <w:u w:val="single"/>
          <w:rtl/>
          <w:cs/>
          <w:lang w:val="he-IL"/>
        </w:rPr>
        <w:lastRenderedPageBreak/>
        <w:t>דרישות האפליקציה</w:t>
      </w:r>
    </w:p>
    <w:p w14:paraId="070CF6E2" w14:textId="77777777" w:rsidR="004F2F27" w:rsidRPr="00BC5766" w:rsidRDefault="004F2F27" w:rsidP="004F2F27">
      <w:pPr>
        <w:jc w:val="center"/>
        <w:rPr>
          <w:rFonts w:ascii="David" w:hAnsi="David" w:cs="David"/>
          <w:b/>
          <w:bCs/>
          <w:color w:val="FF0000"/>
          <w:sz w:val="48"/>
          <w:szCs w:val="48"/>
          <w:u w:val="single"/>
          <w:rtl/>
          <w:cs/>
        </w:rPr>
      </w:pPr>
    </w:p>
    <w:p w14:paraId="1767E0AB" w14:textId="77777777" w:rsidR="004F2F27" w:rsidRPr="004F2F27" w:rsidRDefault="004F2F27" w:rsidP="004F2F27">
      <w:pPr>
        <w:pStyle w:val="ListParagraph"/>
        <w:numPr>
          <w:ilvl w:val="0"/>
          <w:numId w:val="9"/>
        </w:numPr>
        <w:spacing w:line="360" w:lineRule="auto"/>
        <w:rPr>
          <w:rFonts w:asciiTheme="minorBidi" w:hAnsiTheme="minorBidi" w:cs="David"/>
          <w:sz w:val="32"/>
          <w:szCs w:val="32"/>
        </w:rPr>
      </w:pPr>
      <w:r w:rsidRPr="004F2F27">
        <w:rPr>
          <w:rFonts w:asciiTheme="minorBidi" w:hAnsiTheme="minorBidi" w:cs="David" w:hint="cs"/>
          <w:sz w:val="32"/>
          <w:szCs w:val="32"/>
          <w:rtl/>
        </w:rPr>
        <w:t>המערכת תעבוד על גבי החומרה המתאימה, תעבוד באופן רציף וביעילות.</w:t>
      </w:r>
    </w:p>
    <w:p w14:paraId="0722CC2D" w14:textId="77777777" w:rsidR="004F2F27" w:rsidRPr="004F2F27" w:rsidRDefault="004F2F27" w:rsidP="004F2F27">
      <w:pPr>
        <w:pStyle w:val="ListParagraph"/>
        <w:numPr>
          <w:ilvl w:val="0"/>
          <w:numId w:val="9"/>
        </w:numPr>
        <w:spacing w:line="360" w:lineRule="auto"/>
        <w:rPr>
          <w:rFonts w:asciiTheme="minorBidi" w:hAnsiTheme="minorBidi" w:cs="David"/>
          <w:sz w:val="32"/>
          <w:szCs w:val="32"/>
        </w:rPr>
      </w:pPr>
      <w:r w:rsidRPr="004F2F27">
        <w:rPr>
          <w:rFonts w:asciiTheme="minorBidi" w:hAnsiTheme="minorBidi" w:cs="David" w:hint="cs"/>
          <w:sz w:val="32"/>
          <w:szCs w:val="32"/>
          <w:rtl/>
        </w:rPr>
        <w:t xml:space="preserve">המערכת תתמוך בזיהוי היילודים באופן מאובטח ונוח. </w:t>
      </w:r>
    </w:p>
    <w:p w14:paraId="5CFF9BD5" w14:textId="77777777" w:rsidR="004F2F27" w:rsidRPr="004F2F27" w:rsidRDefault="004F2F27" w:rsidP="004F2F27">
      <w:pPr>
        <w:pStyle w:val="ListParagraph"/>
        <w:numPr>
          <w:ilvl w:val="0"/>
          <w:numId w:val="9"/>
        </w:numPr>
        <w:spacing w:line="360" w:lineRule="auto"/>
        <w:rPr>
          <w:rFonts w:asciiTheme="minorBidi" w:hAnsiTheme="minorBidi" w:cs="David"/>
          <w:sz w:val="32"/>
          <w:szCs w:val="32"/>
        </w:rPr>
      </w:pPr>
      <w:r w:rsidRPr="004F2F27">
        <w:rPr>
          <w:rFonts w:asciiTheme="minorBidi" w:hAnsiTheme="minorBidi" w:cs="David" w:hint="cs"/>
          <w:sz w:val="32"/>
          <w:szCs w:val="32"/>
          <w:rtl/>
        </w:rPr>
        <w:t>המערכת מחייבת קישוריות לאינטרנט (</w:t>
      </w:r>
      <w:r w:rsidRPr="004F2F27">
        <w:rPr>
          <w:rFonts w:asciiTheme="minorBidi" w:hAnsiTheme="minorBidi" w:cs="David"/>
          <w:sz w:val="32"/>
          <w:szCs w:val="32"/>
        </w:rPr>
        <w:t>(Wi-Fi</w:t>
      </w:r>
      <w:r w:rsidRPr="004F2F27">
        <w:rPr>
          <w:rFonts w:asciiTheme="minorBidi" w:hAnsiTheme="minorBidi" w:cs="David" w:hint="cs"/>
          <w:sz w:val="32"/>
          <w:szCs w:val="32"/>
          <w:rtl/>
        </w:rPr>
        <w:t>.</w:t>
      </w:r>
    </w:p>
    <w:p w14:paraId="030C081A" w14:textId="63662C75" w:rsidR="008E670A" w:rsidRPr="00AF1E22" w:rsidRDefault="004F2F27" w:rsidP="00AF1E22">
      <w:pPr>
        <w:pStyle w:val="ListParagraph"/>
        <w:numPr>
          <w:ilvl w:val="0"/>
          <w:numId w:val="9"/>
        </w:numPr>
        <w:spacing w:line="360" w:lineRule="auto"/>
        <w:rPr>
          <w:rFonts w:ascii="ArialMT" w:cs="David"/>
          <w:sz w:val="32"/>
          <w:szCs w:val="32"/>
        </w:rPr>
      </w:pPr>
      <w:r w:rsidRPr="004F2F27">
        <w:rPr>
          <w:rFonts w:ascii="ArialMT" w:cs="David" w:hint="cs"/>
          <w:sz w:val="32"/>
          <w:szCs w:val="32"/>
          <w:rtl/>
        </w:rPr>
        <w:t>המערכת</w:t>
      </w:r>
      <w:r w:rsidRPr="004F2F27">
        <w:rPr>
          <w:rFonts w:ascii="ArialMT" w:cs="David"/>
          <w:sz w:val="32"/>
          <w:szCs w:val="32"/>
        </w:rPr>
        <w:t xml:space="preserve"> </w:t>
      </w:r>
      <w:r w:rsidRPr="004F2F27">
        <w:rPr>
          <w:rFonts w:ascii="ArialMT" w:cs="David" w:hint="cs"/>
          <w:sz w:val="32"/>
          <w:szCs w:val="32"/>
          <w:rtl/>
        </w:rPr>
        <w:t>תאפשר</w:t>
      </w:r>
      <w:r w:rsidRPr="004F2F27">
        <w:rPr>
          <w:rFonts w:ascii="ArialMT" w:cs="David"/>
          <w:sz w:val="32"/>
          <w:szCs w:val="32"/>
        </w:rPr>
        <w:t xml:space="preserve"> </w:t>
      </w:r>
      <w:r w:rsidRPr="004F2F27">
        <w:rPr>
          <w:rFonts w:ascii="ArialMT" w:cs="David" w:hint="cs"/>
          <w:sz w:val="32"/>
          <w:szCs w:val="32"/>
          <w:rtl/>
        </w:rPr>
        <w:t>ניתוח</w:t>
      </w:r>
      <w:r w:rsidRPr="004F2F27">
        <w:rPr>
          <w:rFonts w:ascii="ArialMT" w:cs="David"/>
          <w:sz w:val="32"/>
          <w:szCs w:val="32"/>
        </w:rPr>
        <w:t xml:space="preserve"> </w:t>
      </w:r>
      <w:r w:rsidRPr="004F2F27">
        <w:rPr>
          <w:rFonts w:ascii="ArialMT" w:cs="David" w:hint="cs"/>
          <w:sz w:val="32"/>
          <w:szCs w:val="32"/>
          <w:rtl/>
        </w:rPr>
        <w:t>תוצאות</w:t>
      </w:r>
      <w:r w:rsidRPr="004F2F27">
        <w:rPr>
          <w:rFonts w:ascii="ArialMT" w:cs="David"/>
          <w:sz w:val="32"/>
          <w:szCs w:val="32"/>
        </w:rPr>
        <w:t xml:space="preserve"> </w:t>
      </w:r>
      <w:r w:rsidRPr="004F2F27">
        <w:rPr>
          <w:rFonts w:ascii="ArialMT" w:cs="David" w:hint="cs"/>
          <w:sz w:val="32"/>
          <w:szCs w:val="32"/>
          <w:rtl/>
        </w:rPr>
        <w:t>בזמן</w:t>
      </w:r>
      <w:r w:rsidRPr="004F2F27">
        <w:rPr>
          <w:rFonts w:ascii="ArialMT" w:cs="David"/>
          <w:sz w:val="32"/>
          <w:szCs w:val="32"/>
        </w:rPr>
        <w:t xml:space="preserve"> </w:t>
      </w:r>
      <w:r w:rsidRPr="004F2F27">
        <w:rPr>
          <w:rFonts w:ascii="ArialMT" w:cs="David" w:hint="cs"/>
          <w:sz w:val="32"/>
          <w:szCs w:val="32"/>
          <w:rtl/>
        </w:rPr>
        <w:t>אמת</w:t>
      </w:r>
      <w:r w:rsidRPr="004F2F27">
        <w:rPr>
          <w:rFonts w:ascii="ArialMT" w:cs="David"/>
          <w:sz w:val="32"/>
          <w:szCs w:val="32"/>
        </w:rPr>
        <w:t xml:space="preserve"> </w:t>
      </w:r>
      <w:r w:rsidRPr="004F2F27">
        <w:rPr>
          <w:rFonts w:ascii="ArialMT" w:cs="David" w:hint="cs"/>
          <w:sz w:val="32"/>
          <w:szCs w:val="32"/>
          <w:rtl/>
        </w:rPr>
        <w:t>והצגתם</w:t>
      </w:r>
      <w:r w:rsidRPr="004F2F27">
        <w:rPr>
          <w:rFonts w:ascii="ArialMT" w:cs="David"/>
          <w:sz w:val="32"/>
          <w:szCs w:val="32"/>
        </w:rPr>
        <w:t xml:space="preserve"> </w:t>
      </w:r>
      <w:r w:rsidRPr="004F2F27">
        <w:rPr>
          <w:rFonts w:ascii="ArialMT" w:cs="David" w:hint="cs"/>
          <w:sz w:val="32"/>
          <w:szCs w:val="32"/>
          <w:rtl/>
        </w:rPr>
        <w:t>לפי</w:t>
      </w:r>
      <w:r w:rsidRPr="004F2F27">
        <w:rPr>
          <w:rFonts w:cs="David" w:hint="cs"/>
          <w:sz w:val="32"/>
          <w:szCs w:val="32"/>
          <w:rtl/>
        </w:rPr>
        <w:t xml:space="preserve"> </w:t>
      </w:r>
      <w:r w:rsidRPr="004F2F27">
        <w:rPr>
          <w:rFonts w:ascii="ArialMT" w:cs="David" w:hint="cs"/>
          <w:sz w:val="32"/>
          <w:szCs w:val="32"/>
          <w:rtl/>
        </w:rPr>
        <w:t>פרופיל</w:t>
      </w:r>
      <w:r w:rsidRPr="004F2F27">
        <w:rPr>
          <w:rFonts w:ascii="ArialMT" w:cs="David"/>
          <w:sz w:val="32"/>
          <w:szCs w:val="32"/>
        </w:rPr>
        <w:t xml:space="preserve"> </w:t>
      </w:r>
      <w:r w:rsidRPr="004F2F27">
        <w:rPr>
          <w:rFonts w:ascii="ArialMT" w:cs="David" w:hint="cs"/>
          <w:sz w:val="32"/>
          <w:szCs w:val="32"/>
          <w:rtl/>
        </w:rPr>
        <w:t>גמיש.</w:t>
      </w:r>
    </w:p>
    <w:p w14:paraId="7F9F6EA3" w14:textId="77777777" w:rsidR="004F2F27" w:rsidRPr="004F2F27" w:rsidRDefault="004F2F27" w:rsidP="004F2F27">
      <w:pPr>
        <w:pStyle w:val="ListParagraph"/>
        <w:numPr>
          <w:ilvl w:val="0"/>
          <w:numId w:val="9"/>
        </w:numPr>
        <w:spacing w:line="360" w:lineRule="auto"/>
        <w:rPr>
          <w:rFonts w:asciiTheme="minorBidi" w:hAnsiTheme="minorBidi" w:cs="David"/>
          <w:sz w:val="32"/>
          <w:szCs w:val="32"/>
        </w:rPr>
      </w:pPr>
      <w:r w:rsidRPr="004F2F27">
        <w:rPr>
          <w:rFonts w:ascii="ArialMT" w:cs="David" w:hint="cs"/>
          <w:sz w:val="32"/>
          <w:szCs w:val="32"/>
          <w:rtl/>
        </w:rPr>
        <w:t>כלל</w:t>
      </w:r>
      <w:r w:rsidRPr="004F2F27">
        <w:rPr>
          <w:rFonts w:ascii="ArialMT" w:cs="David"/>
          <w:sz w:val="32"/>
          <w:szCs w:val="32"/>
        </w:rPr>
        <w:t xml:space="preserve"> </w:t>
      </w:r>
      <w:r w:rsidRPr="004F2F27">
        <w:rPr>
          <w:rFonts w:ascii="ArialMT" w:cs="David" w:hint="cs"/>
          <w:sz w:val="32"/>
          <w:szCs w:val="32"/>
          <w:rtl/>
        </w:rPr>
        <w:t>התוצאות</w:t>
      </w:r>
      <w:r w:rsidRPr="004F2F27">
        <w:rPr>
          <w:rFonts w:ascii="ArialMT" w:cs="David"/>
          <w:sz w:val="32"/>
          <w:szCs w:val="32"/>
        </w:rPr>
        <w:t xml:space="preserve"> </w:t>
      </w:r>
      <w:r w:rsidRPr="004F2F27">
        <w:rPr>
          <w:rFonts w:ascii="ArialMT" w:cs="David" w:hint="cs"/>
          <w:sz w:val="32"/>
          <w:szCs w:val="32"/>
          <w:rtl/>
        </w:rPr>
        <w:t>תשמרנה</w:t>
      </w:r>
      <w:r w:rsidRPr="004F2F27">
        <w:rPr>
          <w:rFonts w:ascii="ArialMT" w:cs="David"/>
          <w:sz w:val="32"/>
          <w:szCs w:val="32"/>
        </w:rPr>
        <w:t xml:space="preserve"> </w:t>
      </w:r>
      <w:r w:rsidRPr="004F2F27">
        <w:rPr>
          <w:rFonts w:ascii="ArialMT" w:cs="David" w:hint="cs"/>
          <w:sz w:val="32"/>
          <w:szCs w:val="32"/>
          <w:rtl/>
        </w:rPr>
        <w:t>בבסיס</w:t>
      </w:r>
      <w:r w:rsidRPr="004F2F27">
        <w:rPr>
          <w:rFonts w:ascii="ArialMT" w:cs="David"/>
          <w:sz w:val="32"/>
          <w:szCs w:val="32"/>
        </w:rPr>
        <w:t xml:space="preserve"> </w:t>
      </w:r>
      <w:r w:rsidRPr="004F2F27">
        <w:rPr>
          <w:rFonts w:ascii="ArialMT" w:cs="David" w:hint="cs"/>
          <w:sz w:val="32"/>
          <w:szCs w:val="32"/>
          <w:rtl/>
        </w:rPr>
        <w:t>נתונים</w:t>
      </w:r>
      <w:r w:rsidRPr="004F2F27">
        <w:rPr>
          <w:rFonts w:ascii="ArialMT" w:cs="David"/>
          <w:sz w:val="32"/>
          <w:szCs w:val="32"/>
        </w:rPr>
        <w:t xml:space="preserve"> </w:t>
      </w:r>
      <w:r w:rsidRPr="004F2F27">
        <w:rPr>
          <w:rFonts w:ascii="ArialMT" w:cs="David" w:hint="cs"/>
          <w:sz w:val="32"/>
          <w:szCs w:val="32"/>
          <w:rtl/>
        </w:rPr>
        <w:t>מאובטח</w:t>
      </w:r>
      <w:r w:rsidRPr="004F2F27">
        <w:rPr>
          <w:rFonts w:ascii="ArialMT" w:cs="David"/>
          <w:sz w:val="32"/>
          <w:szCs w:val="32"/>
        </w:rPr>
        <w:t xml:space="preserve"> </w:t>
      </w:r>
      <w:r w:rsidRPr="004F2F27">
        <w:rPr>
          <w:rFonts w:ascii="ArialMT" w:cs="David" w:hint="cs"/>
          <w:sz w:val="32"/>
          <w:szCs w:val="32"/>
          <w:rtl/>
        </w:rPr>
        <w:t>ומגובה</w:t>
      </w:r>
      <w:r w:rsidRPr="004F2F27">
        <w:rPr>
          <w:rFonts w:ascii="ArialMT" w:cs="David"/>
          <w:sz w:val="32"/>
          <w:szCs w:val="32"/>
        </w:rPr>
        <w:t xml:space="preserve"> </w:t>
      </w:r>
      <w:r w:rsidRPr="004F2F27">
        <w:rPr>
          <w:rFonts w:ascii="ArialMT" w:cs="David" w:hint="cs"/>
          <w:sz w:val="32"/>
          <w:szCs w:val="32"/>
          <w:rtl/>
        </w:rPr>
        <w:t>בענן</w:t>
      </w:r>
      <w:r w:rsidRPr="004F2F27">
        <w:rPr>
          <w:rFonts w:ascii="ArialMT" w:cs="David"/>
          <w:sz w:val="32"/>
          <w:szCs w:val="32"/>
        </w:rPr>
        <w:t>.</w:t>
      </w:r>
    </w:p>
    <w:p w14:paraId="22644EF7" w14:textId="77777777" w:rsidR="004F2F27" w:rsidRPr="004F2F27" w:rsidRDefault="004F2F27" w:rsidP="004F2F27">
      <w:pPr>
        <w:pStyle w:val="ListParagraph"/>
        <w:numPr>
          <w:ilvl w:val="0"/>
          <w:numId w:val="9"/>
        </w:numPr>
        <w:spacing w:line="360" w:lineRule="auto"/>
        <w:rPr>
          <w:rFonts w:asciiTheme="minorBidi" w:hAnsiTheme="minorBidi" w:cs="David"/>
          <w:sz w:val="32"/>
          <w:szCs w:val="32"/>
        </w:rPr>
      </w:pPr>
      <w:r w:rsidRPr="004F2F27">
        <w:rPr>
          <w:rFonts w:ascii="ArialMT" w:cs="David" w:hint="cs"/>
          <w:sz w:val="32"/>
          <w:szCs w:val="32"/>
          <w:rtl/>
        </w:rPr>
        <w:t>המערכת</w:t>
      </w:r>
      <w:r w:rsidRPr="004F2F27">
        <w:rPr>
          <w:rFonts w:ascii="ArialMT" w:cs="David"/>
          <w:sz w:val="32"/>
          <w:szCs w:val="32"/>
        </w:rPr>
        <w:t xml:space="preserve"> </w:t>
      </w:r>
      <w:r w:rsidRPr="004F2F27">
        <w:rPr>
          <w:rFonts w:ascii="ArialMT" w:cs="David" w:hint="cs"/>
          <w:sz w:val="32"/>
          <w:szCs w:val="32"/>
          <w:rtl/>
        </w:rPr>
        <w:t>תהיה</w:t>
      </w:r>
      <w:r w:rsidRPr="004F2F27">
        <w:rPr>
          <w:rFonts w:ascii="ArialMT" w:cs="David"/>
          <w:sz w:val="32"/>
          <w:szCs w:val="32"/>
        </w:rPr>
        <w:t xml:space="preserve"> </w:t>
      </w:r>
      <w:r w:rsidRPr="004F2F27">
        <w:rPr>
          <w:rFonts w:ascii="ArialMT" w:cs="David" w:hint="cs"/>
          <w:sz w:val="32"/>
          <w:szCs w:val="32"/>
          <w:rtl/>
        </w:rPr>
        <w:t>קלה</w:t>
      </w:r>
      <w:r w:rsidRPr="004F2F27">
        <w:rPr>
          <w:rFonts w:ascii="ArialMT" w:cs="David"/>
          <w:sz w:val="32"/>
          <w:szCs w:val="32"/>
        </w:rPr>
        <w:t xml:space="preserve"> </w:t>
      </w:r>
      <w:r w:rsidRPr="004F2F27">
        <w:rPr>
          <w:rFonts w:ascii="ArialMT" w:cs="David" w:hint="cs"/>
          <w:sz w:val="32"/>
          <w:szCs w:val="32"/>
          <w:rtl/>
        </w:rPr>
        <w:t>ופשוטה</w:t>
      </w:r>
      <w:r w:rsidRPr="004F2F27">
        <w:rPr>
          <w:rFonts w:ascii="ArialMT" w:cs="David"/>
          <w:sz w:val="32"/>
          <w:szCs w:val="32"/>
        </w:rPr>
        <w:t xml:space="preserve"> </w:t>
      </w:r>
      <w:r w:rsidRPr="004F2F27">
        <w:rPr>
          <w:rFonts w:ascii="ArialMT" w:cs="David" w:hint="cs"/>
          <w:sz w:val="32"/>
          <w:szCs w:val="32"/>
          <w:rtl/>
        </w:rPr>
        <w:t>לפיתוח</w:t>
      </w:r>
      <w:r w:rsidRPr="004F2F27">
        <w:rPr>
          <w:rFonts w:ascii="ArialMT" w:cs="David"/>
          <w:sz w:val="32"/>
          <w:szCs w:val="32"/>
        </w:rPr>
        <w:t xml:space="preserve"> </w:t>
      </w:r>
      <w:r w:rsidRPr="004F2F27">
        <w:rPr>
          <w:rFonts w:ascii="ArialMT" w:cs="David" w:hint="cs"/>
          <w:sz w:val="32"/>
          <w:szCs w:val="32"/>
          <w:rtl/>
        </w:rPr>
        <w:t>ותאפשר</w:t>
      </w:r>
      <w:r w:rsidRPr="004F2F27">
        <w:rPr>
          <w:rFonts w:ascii="ArialMT" w:cs="David"/>
          <w:sz w:val="32"/>
          <w:szCs w:val="32"/>
        </w:rPr>
        <w:t xml:space="preserve"> </w:t>
      </w:r>
      <w:r w:rsidRPr="004F2F27">
        <w:rPr>
          <w:rFonts w:ascii="ArialMT" w:cs="David" w:hint="cs"/>
          <w:sz w:val="32"/>
          <w:szCs w:val="32"/>
          <w:rtl/>
        </w:rPr>
        <w:t>הגעה</w:t>
      </w:r>
      <w:r w:rsidRPr="004F2F27">
        <w:rPr>
          <w:rFonts w:ascii="ArialMT" w:cs="David"/>
          <w:sz w:val="32"/>
          <w:szCs w:val="32"/>
        </w:rPr>
        <w:t xml:space="preserve"> </w:t>
      </w:r>
      <w:r w:rsidRPr="004F2F27">
        <w:rPr>
          <w:rFonts w:ascii="ArialMT" w:cs="David" w:hint="cs"/>
          <w:sz w:val="32"/>
          <w:szCs w:val="32"/>
          <w:rtl/>
        </w:rPr>
        <w:t>לגרסה</w:t>
      </w:r>
      <w:r w:rsidRPr="004F2F27">
        <w:rPr>
          <w:rFonts w:ascii="ArialMT" w:cs="David"/>
          <w:sz w:val="32"/>
          <w:szCs w:val="32"/>
        </w:rPr>
        <w:t xml:space="preserve"> </w:t>
      </w:r>
      <w:r w:rsidRPr="004F2F27">
        <w:rPr>
          <w:rFonts w:ascii="ArialMT" w:cs="David" w:hint="cs"/>
          <w:sz w:val="32"/>
          <w:szCs w:val="32"/>
          <w:rtl/>
        </w:rPr>
        <w:t>ראשונית</w:t>
      </w:r>
      <w:r w:rsidRPr="004F2F27">
        <w:rPr>
          <w:rFonts w:ascii="ArialMT" w:cs="David"/>
          <w:sz w:val="32"/>
          <w:szCs w:val="32"/>
        </w:rPr>
        <w:t xml:space="preserve"> </w:t>
      </w:r>
      <w:r w:rsidRPr="004F2F27">
        <w:rPr>
          <w:rFonts w:ascii="ArialMT" w:cs="David" w:hint="cs"/>
          <w:sz w:val="32"/>
          <w:szCs w:val="32"/>
          <w:rtl/>
        </w:rPr>
        <w:t>בזמן</w:t>
      </w:r>
      <w:r w:rsidRPr="004F2F27">
        <w:rPr>
          <w:rFonts w:ascii="ArialMT" w:cs="David"/>
          <w:sz w:val="32"/>
          <w:szCs w:val="32"/>
        </w:rPr>
        <w:t xml:space="preserve"> </w:t>
      </w:r>
      <w:r w:rsidRPr="004F2F27">
        <w:rPr>
          <w:rFonts w:ascii="ArialMT" w:cs="David" w:hint="cs"/>
          <w:sz w:val="32"/>
          <w:szCs w:val="32"/>
          <w:rtl/>
        </w:rPr>
        <w:t>קצר</w:t>
      </w:r>
      <w:r w:rsidRPr="004F2F27">
        <w:rPr>
          <w:rFonts w:asciiTheme="minorBidi" w:hAnsiTheme="minorBidi" w:cs="David" w:hint="cs"/>
          <w:sz w:val="32"/>
          <w:szCs w:val="32"/>
          <w:rtl/>
        </w:rPr>
        <w:t xml:space="preserve"> ובעלות נמוכה.</w:t>
      </w:r>
    </w:p>
    <w:p w14:paraId="7D362BEC" w14:textId="77777777" w:rsidR="004F2F27" w:rsidRPr="004F2F27" w:rsidRDefault="004F2F27" w:rsidP="004F2F27">
      <w:pPr>
        <w:pStyle w:val="ListParagraph"/>
        <w:numPr>
          <w:ilvl w:val="0"/>
          <w:numId w:val="9"/>
        </w:numPr>
        <w:spacing w:line="360" w:lineRule="auto"/>
        <w:rPr>
          <w:rFonts w:asciiTheme="minorBidi" w:hAnsiTheme="minorBidi" w:cs="David"/>
          <w:sz w:val="32"/>
          <w:szCs w:val="32"/>
        </w:rPr>
      </w:pPr>
      <w:r w:rsidRPr="004F2F27">
        <w:rPr>
          <w:rFonts w:ascii="ArialMT" w:cs="David" w:hint="cs"/>
          <w:sz w:val="32"/>
          <w:szCs w:val="32"/>
          <w:rtl/>
        </w:rPr>
        <w:t xml:space="preserve">המערכת תשלח התרעה של הודעות בזמן אמת לגורמים </w:t>
      </w:r>
      <w:r w:rsidR="008E670A" w:rsidRPr="004F2F27">
        <w:rPr>
          <w:rFonts w:ascii="ArialMT" w:cs="David" w:hint="cs"/>
          <w:sz w:val="32"/>
          <w:szCs w:val="32"/>
          <w:rtl/>
        </w:rPr>
        <w:t>הרלוונטיי</w:t>
      </w:r>
      <w:r w:rsidR="008E670A" w:rsidRPr="004F2F27">
        <w:rPr>
          <w:rFonts w:ascii="ArialMT" w:cs="David" w:hint="eastAsia"/>
          <w:sz w:val="32"/>
          <w:szCs w:val="32"/>
          <w:rtl/>
        </w:rPr>
        <w:t>ם</w:t>
      </w:r>
      <w:r w:rsidRPr="004F2F27">
        <w:rPr>
          <w:rFonts w:ascii="ArialMT" w:cs="David" w:hint="cs"/>
          <w:sz w:val="32"/>
          <w:szCs w:val="32"/>
          <w:rtl/>
        </w:rPr>
        <w:t xml:space="preserve">. </w:t>
      </w:r>
    </w:p>
    <w:p w14:paraId="224006E7" w14:textId="77777777" w:rsidR="004F2F27" w:rsidRPr="004F2F27" w:rsidRDefault="004F2F27" w:rsidP="004F2F27">
      <w:pPr>
        <w:pStyle w:val="ListParagraph"/>
        <w:numPr>
          <w:ilvl w:val="0"/>
          <w:numId w:val="9"/>
        </w:numPr>
        <w:spacing w:line="360" w:lineRule="auto"/>
        <w:rPr>
          <w:rFonts w:asciiTheme="minorBidi" w:hAnsiTheme="minorBidi" w:cs="David"/>
          <w:sz w:val="32"/>
          <w:szCs w:val="32"/>
        </w:rPr>
      </w:pPr>
      <w:r w:rsidRPr="004F2F27">
        <w:rPr>
          <w:rFonts w:asciiTheme="minorBidi" w:hAnsiTheme="minorBidi" w:cs="David" w:hint="cs"/>
          <w:sz w:val="32"/>
          <w:szCs w:val="32"/>
          <w:rtl/>
        </w:rPr>
        <w:t xml:space="preserve">המערכת תהיה פשוטה וקלה לתפעול על ידי האחיות. ניתן יהיה על ידי חפיפה קצרה להבין את תפעול המערכת. </w:t>
      </w:r>
    </w:p>
    <w:p w14:paraId="0D55A3AA" w14:textId="77777777" w:rsidR="00373FD4" w:rsidRDefault="004F2F27" w:rsidP="00AD04B4">
      <w:pPr>
        <w:pStyle w:val="ListParagraph"/>
        <w:numPr>
          <w:ilvl w:val="0"/>
          <w:numId w:val="9"/>
        </w:numPr>
        <w:spacing w:line="360" w:lineRule="auto"/>
        <w:rPr>
          <w:rFonts w:asciiTheme="minorBidi" w:hAnsiTheme="minorBidi" w:cs="David"/>
          <w:sz w:val="32"/>
          <w:szCs w:val="32"/>
        </w:rPr>
      </w:pPr>
      <w:r w:rsidRPr="004F2F27">
        <w:rPr>
          <w:rFonts w:asciiTheme="minorBidi" w:hAnsiTheme="minorBidi" w:cs="David" w:hint="cs"/>
          <w:sz w:val="32"/>
          <w:szCs w:val="32"/>
          <w:rtl/>
        </w:rPr>
        <w:t>המערכת תלווה בתיעוד ממצה וקל להבנה.</w:t>
      </w:r>
    </w:p>
    <w:p w14:paraId="297458C5" w14:textId="77777777" w:rsidR="00AD04B4" w:rsidRPr="00AD04B4" w:rsidRDefault="00AD04B4" w:rsidP="00AD04B4">
      <w:pPr>
        <w:bidi/>
        <w:spacing w:line="360" w:lineRule="auto"/>
        <w:rPr>
          <w:rFonts w:asciiTheme="minorBidi" w:hAnsiTheme="minorBidi" w:cs="David"/>
          <w:sz w:val="32"/>
          <w:szCs w:val="32"/>
          <w:rtl/>
        </w:rPr>
      </w:pPr>
    </w:p>
    <w:p w14:paraId="6F7E5741" w14:textId="77777777" w:rsidR="004F2F27" w:rsidRDefault="004F2F27" w:rsidP="004F2F27">
      <w:pPr>
        <w:bidi/>
        <w:spacing w:line="360" w:lineRule="auto"/>
        <w:rPr>
          <w:rFonts w:asciiTheme="minorBidi" w:hAnsiTheme="minorBidi" w:cs="David"/>
          <w:sz w:val="32"/>
          <w:szCs w:val="32"/>
          <w:rtl/>
        </w:rPr>
      </w:pPr>
    </w:p>
    <w:p w14:paraId="5CE642B6" w14:textId="77777777" w:rsidR="00373FD4" w:rsidRPr="00373FD4" w:rsidRDefault="00373FD4" w:rsidP="00373FD4">
      <w:pPr>
        <w:jc w:val="center"/>
        <w:rPr>
          <w:rFonts w:ascii="David" w:hAnsi="David" w:cs="David"/>
          <w:b/>
          <w:bCs/>
          <w:color w:val="FF0000"/>
          <w:sz w:val="48"/>
          <w:szCs w:val="48"/>
          <w:u w:val="single"/>
          <w:rtl/>
          <w:lang w:val="he-IL"/>
        </w:rPr>
      </w:pPr>
      <w:r>
        <w:rPr>
          <w:rFonts w:ascii="David" w:hAnsi="David" w:cs="David" w:hint="cs"/>
          <w:b/>
          <w:bCs/>
          <w:color w:val="FF0000"/>
          <w:sz w:val="48"/>
          <w:szCs w:val="48"/>
          <w:u w:val="single"/>
          <w:rtl/>
          <w:cs/>
          <w:lang w:val="he-IL"/>
        </w:rPr>
        <w:t>תיאור הניסוי</w:t>
      </w:r>
    </w:p>
    <w:p w14:paraId="089A21C1" w14:textId="77777777" w:rsidR="00373FD4" w:rsidRDefault="00373FD4" w:rsidP="00373FD4">
      <w:pPr>
        <w:bidi/>
        <w:spacing w:line="360" w:lineRule="auto"/>
        <w:rPr>
          <w:rFonts w:asciiTheme="minorBidi" w:hAnsiTheme="minorBidi" w:cs="David"/>
          <w:sz w:val="32"/>
          <w:szCs w:val="32"/>
          <w:rtl/>
        </w:rPr>
      </w:pPr>
    </w:p>
    <w:p w14:paraId="1C0D903A" w14:textId="77777777" w:rsidR="00373FD4" w:rsidRPr="00373FD4" w:rsidRDefault="00373FD4" w:rsidP="00373FD4">
      <w:pPr>
        <w:bidi/>
        <w:spacing w:line="276" w:lineRule="auto"/>
        <w:rPr>
          <w:rFonts w:ascii="David" w:hAnsi="David" w:cs="David"/>
          <w:sz w:val="32"/>
          <w:szCs w:val="32"/>
          <w:rtl/>
        </w:rPr>
      </w:pPr>
      <w:r w:rsidRPr="00373FD4">
        <w:rPr>
          <w:rFonts w:ascii="David" w:hAnsi="David" w:cs="David"/>
          <w:sz w:val="32"/>
          <w:szCs w:val="32"/>
          <w:rtl/>
        </w:rPr>
        <w:t xml:space="preserve">במהלך העבודה </w:t>
      </w:r>
      <w:r>
        <w:rPr>
          <w:rFonts w:ascii="David" w:hAnsi="David" w:cs="David" w:hint="cs"/>
          <w:sz w:val="32"/>
          <w:szCs w:val="32"/>
          <w:rtl/>
        </w:rPr>
        <w:t>ביצענו</w:t>
      </w:r>
      <w:r w:rsidRPr="00373FD4">
        <w:rPr>
          <w:rFonts w:ascii="David" w:hAnsi="David" w:cs="David"/>
          <w:sz w:val="32"/>
          <w:szCs w:val="32"/>
          <w:rtl/>
        </w:rPr>
        <w:t xml:space="preserve"> את התהליכים הבאים:</w:t>
      </w:r>
    </w:p>
    <w:p w14:paraId="4F62D3DE" w14:textId="77777777" w:rsidR="00373FD4" w:rsidRPr="00373FD4" w:rsidRDefault="00373FD4" w:rsidP="00600F12">
      <w:pPr>
        <w:pStyle w:val="ListParagraph"/>
        <w:numPr>
          <w:ilvl w:val="0"/>
          <w:numId w:val="11"/>
        </w:numPr>
        <w:rPr>
          <w:rFonts w:ascii="David" w:hAnsi="David" w:cs="David"/>
          <w:sz w:val="32"/>
          <w:szCs w:val="32"/>
        </w:rPr>
      </w:pPr>
      <w:r w:rsidRPr="00373FD4">
        <w:rPr>
          <w:rFonts w:ascii="David" w:hAnsi="David" w:cs="David"/>
          <w:b/>
          <w:bCs/>
          <w:i/>
          <w:iCs/>
          <w:sz w:val="32"/>
          <w:szCs w:val="32"/>
          <w:u w:val="single"/>
          <w:rtl/>
        </w:rPr>
        <w:t>חיישנים</w:t>
      </w:r>
      <w:r w:rsidRPr="00373FD4">
        <w:rPr>
          <w:rFonts w:ascii="David" w:hAnsi="David" w:cs="David"/>
          <w:sz w:val="32"/>
          <w:szCs w:val="32"/>
          <w:rtl/>
        </w:rPr>
        <w:t xml:space="preserve"> - סימולציות שונות על מנת</w:t>
      </w:r>
      <w:r w:rsidR="002430C1">
        <w:rPr>
          <w:rFonts w:ascii="David" w:hAnsi="David" w:cs="David"/>
          <w:sz w:val="32"/>
          <w:szCs w:val="32"/>
          <w:rtl/>
        </w:rPr>
        <w:t xml:space="preserve"> לדמות טמפרטורה </w:t>
      </w:r>
      <w:r w:rsidR="002430C1">
        <w:rPr>
          <w:rFonts w:ascii="David" w:hAnsi="David" w:cs="David" w:hint="cs"/>
          <w:sz w:val="32"/>
          <w:szCs w:val="32"/>
          <w:rtl/>
        </w:rPr>
        <w:t>ו</w:t>
      </w:r>
      <w:r w:rsidR="002430C1">
        <w:rPr>
          <w:rFonts w:ascii="David" w:hAnsi="David" w:cs="David"/>
          <w:sz w:val="32"/>
          <w:szCs w:val="32"/>
          <w:rtl/>
        </w:rPr>
        <w:t>לחות סביבתיים</w:t>
      </w:r>
      <w:r w:rsidRPr="00373FD4">
        <w:rPr>
          <w:rFonts w:ascii="David" w:hAnsi="David" w:cs="David"/>
          <w:sz w:val="32"/>
          <w:szCs w:val="32"/>
          <w:rtl/>
        </w:rPr>
        <w:t xml:space="preserve"> במצבים שונים, וזאת על ידי שינוי הטמפרטורה במזגן המקומי</w:t>
      </w:r>
      <w:r w:rsidR="002430C1">
        <w:rPr>
          <w:rFonts w:ascii="David" w:hAnsi="David" w:cs="David" w:hint="cs"/>
          <w:sz w:val="32"/>
          <w:szCs w:val="32"/>
          <w:rtl/>
        </w:rPr>
        <w:t xml:space="preserve"> למשל</w:t>
      </w:r>
      <w:r w:rsidRPr="00373FD4">
        <w:rPr>
          <w:rFonts w:ascii="David" w:hAnsi="David" w:cs="David"/>
          <w:sz w:val="32"/>
          <w:szCs w:val="32"/>
          <w:rtl/>
        </w:rPr>
        <w:t xml:space="preserve">. בעזרת ניסוי זה, ניתן יהיה לדעת </w:t>
      </w:r>
      <w:del w:id="107" w:author="do" w:date="2017-08-18T10:22:00Z">
        <w:r w:rsidRPr="00373FD4" w:rsidDel="00600F12">
          <w:rPr>
            <w:rFonts w:ascii="David" w:hAnsi="David" w:cs="David"/>
            <w:sz w:val="32"/>
            <w:szCs w:val="32"/>
            <w:rtl/>
          </w:rPr>
          <w:delText xml:space="preserve">שהמערכת </w:delText>
        </w:r>
      </w:del>
      <w:ins w:id="108" w:author="do" w:date="2017-08-18T10:22:00Z">
        <w:r w:rsidR="00600F12">
          <w:rPr>
            <w:rFonts w:ascii="David" w:hAnsi="David" w:cs="David" w:hint="cs"/>
            <w:sz w:val="32"/>
            <w:szCs w:val="32"/>
            <w:rtl/>
          </w:rPr>
          <w:t xml:space="preserve">אם </w:t>
        </w:r>
        <w:r w:rsidR="00600F12" w:rsidRPr="00373FD4">
          <w:rPr>
            <w:rFonts w:ascii="David" w:hAnsi="David" w:cs="David"/>
            <w:sz w:val="32"/>
            <w:szCs w:val="32"/>
            <w:rtl/>
          </w:rPr>
          <w:t xml:space="preserve">המערכת </w:t>
        </w:r>
      </w:ins>
      <w:r w:rsidRPr="00373FD4">
        <w:rPr>
          <w:rFonts w:ascii="David" w:hAnsi="David" w:cs="David"/>
          <w:sz w:val="32"/>
          <w:szCs w:val="32"/>
          <w:rtl/>
        </w:rPr>
        <w:t>עובדת כמצופה</w:t>
      </w:r>
      <w:r>
        <w:rPr>
          <w:rFonts w:ascii="David" w:hAnsi="David" w:cs="David"/>
          <w:sz w:val="32"/>
          <w:szCs w:val="32"/>
        </w:rPr>
        <w:t>.</w:t>
      </w:r>
    </w:p>
    <w:p w14:paraId="1D66BA7A" w14:textId="77777777" w:rsidR="00484FC7" w:rsidRDefault="00373FD4" w:rsidP="00600F12">
      <w:pPr>
        <w:pStyle w:val="ListParagraph"/>
        <w:numPr>
          <w:ilvl w:val="0"/>
          <w:numId w:val="11"/>
        </w:numPr>
        <w:rPr>
          <w:ins w:id="109" w:author="do" w:date="2017-08-18T10:34:00Z"/>
          <w:rFonts w:ascii="David" w:hAnsi="David" w:cs="David"/>
          <w:sz w:val="32"/>
          <w:szCs w:val="32"/>
        </w:rPr>
      </w:pPr>
      <w:r w:rsidRPr="00373FD4">
        <w:rPr>
          <w:rFonts w:ascii="David" w:hAnsi="David" w:cs="David"/>
          <w:b/>
          <w:bCs/>
          <w:i/>
          <w:iCs/>
          <w:sz w:val="32"/>
          <w:szCs w:val="32"/>
          <w:u w:val="single"/>
          <w:rtl/>
        </w:rPr>
        <w:t>מסדי נתונים</w:t>
      </w:r>
      <w:r w:rsidRPr="00373FD4">
        <w:rPr>
          <w:rFonts w:ascii="David" w:hAnsi="David" w:cs="David"/>
          <w:sz w:val="32"/>
          <w:szCs w:val="32"/>
          <w:rtl/>
        </w:rPr>
        <w:t xml:space="preserve"> - בדי</w:t>
      </w:r>
      <w:r w:rsidR="008E670A">
        <w:rPr>
          <w:rFonts w:ascii="David" w:hAnsi="David" w:cs="David"/>
          <w:sz w:val="32"/>
          <w:szCs w:val="32"/>
          <w:rtl/>
        </w:rPr>
        <w:t>קת השפעת התראות מתאימות על מסדי</w:t>
      </w:r>
      <w:r w:rsidRPr="00373FD4">
        <w:rPr>
          <w:rFonts w:ascii="David" w:hAnsi="David" w:cs="David"/>
          <w:sz w:val="32"/>
          <w:szCs w:val="32"/>
          <w:rtl/>
        </w:rPr>
        <w:t xml:space="preserve"> נתונים חריגים למסד הנתונים וכו'. בנוסף, </w:t>
      </w:r>
      <w:del w:id="110" w:author="do" w:date="2017-08-18T10:25:00Z">
        <w:r w:rsidRPr="00373FD4" w:rsidDel="00600F12">
          <w:rPr>
            <w:rFonts w:ascii="David" w:hAnsi="David" w:cs="David"/>
            <w:sz w:val="32"/>
            <w:szCs w:val="32"/>
            <w:rtl/>
          </w:rPr>
          <w:delText xml:space="preserve">נבדוק שאין דריסה של נתונים בטבלאות </w:delText>
        </w:r>
      </w:del>
      <w:del w:id="111" w:author="do" w:date="2017-08-18T10:24:00Z">
        <w:r w:rsidRPr="00373FD4" w:rsidDel="00600F12">
          <w:rPr>
            <w:rFonts w:ascii="David" w:hAnsi="David" w:cs="David"/>
            <w:sz w:val="32"/>
            <w:szCs w:val="32"/>
            <w:rtl/>
          </w:rPr>
          <w:delText xml:space="preserve">ושהכל </w:delText>
        </w:r>
      </w:del>
      <w:ins w:id="112" w:author="do" w:date="2017-08-18T10:25:00Z">
        <w:r w:rsidR="00600F12">
          <w:rPr>
            <w:rFonts w:ascii="David" w:hAnsi="David" w:cs="David" w:hint="cs"/>
            <w:sz w:val="32"/>
            <w:szCs w:val="32"/>
            <w:rtl/>
          </w:rPr>
          <w:t>בדיקת סבירות נתונים</w:t>
        </w:r>
      </w:ins>
      <w:ins w:id="113" w:author="do" w:date="2017-08-18T10:26:00Z">
        <w:r w:rsidR="00600F12">
          <w:rPr>
            <w:rFonts w:ascii="David" w:hAnsi="David" w:cs="David" w:hint="cs"/>
            <w:sz w:val="32"/>
            <w:szCs w:val="32"/>
            <w:rtl/>
          </w:rPr>
          <w:t xml:space="preserve"> (כפילויות, נתונים מספריים חריגים</w:t>
        </w:r>
      </w:ins>
      <w:ins w:id="114" w:author="do" w:date="2017-08-18T10:27:00Z">
        <w:r w:rsidR="00600F12">
          <w:rPr>
            <w:rFonts w:ascii="David" w:hAnsi="David" w:cs="David" w:hint="cs"/>
            <w:sz w:val="32"/>
            <w:szCs w:val="32"/>
            <w:rtl/>
          </w:rPr>
          <w:t xml:space="preserve"> מבחינת התחום</w:t>
        </w:r>
      </w:ins>
      <w:ins w:id="115" w:author="do" w:date="2017-08-18T10:26:00Z">
        <w:r w:rsidR="00600F12">
          <w:rPr>
            <w:rFonts w:ascii="David" w:hAnsi="David" w:cs="David" w:hint="cs"/>
            <w:sz w:val="32"/>
            <w:szCs w:val="32"/>
            <w:rtl/>
          </w:rPr>
          <w:t xml:space="preserve"> </w:t>
        </w:r>
        <w:r w:rsidR="00600F12">
          <w:rPr>
            <w:rFonts w:ascii="David" w:hAnsi="David" w:cs="David"/>
            <w:sz w:val="32"/>
            <w:szCs w:val="32"/>
            <w:rtl/>
          </w:rPr>
          <w:t>–</w:t>
        </w:r>
        <w:r w:rsidR="00600F12">
          <w:rPr>
            <w:rFonts w:ascii="David" w:hAnsi="David" w:cs="David" w:hint="cs"/>
            <w:sz w:val="32"/>
            <w:szCs w:val="32"/>
            <w:rtl/>
          </w:rPr>
          <w:t xml:space="preserve"> ל</w:t>
        </w:r>
      </w:ins>
      <w:ins w:id="116" w:author="do" w:date="2017-08-18T10:28:00Z">
        <w:r w:rsidR="00600F12">
          <w:rPr>
            <w:rFonts w:ascii="David" w:hAnsi="David" w:cs="David" w:hint="cs"/>
            <w:sz w:val="32"/>
            <w:szCs w:val="32"/>
            <w:rtl/>
          </w:rPr>
          <w:t>מ</w:t>
        </w:r>
      </w:ins>
      <w:ins w:id="117" w:author="do" w:date="2017-08-18T10:26:00Z">
        <w:r w:rsidR="00600F12">
          <w:rPr>
            <w:rFonts w:ascii="David" w:hAnsi="David" w:cs="David" w:hint="cs"/>
            <w:sz w:val="32"/>
            <w:szCs w:val="32"/>
            <w:rtl/>
          </w:rPr>
          <w:t>של טמפרטורה שלילית,</w:t>
        </w:r>
      </w:ins>
      <w:ins w:id="118" w:author="do" w:date="2017-08-18T10:28:00Z">
        <w:r w:rsidR="00600F12">
          <w:rPr>
            <w:rFonts w:ascii="David" w:hAnsi="David" w:cs="David" w:hint="cs"/>
            <w:sz w:val="32"/>
            <w:szCs w:val="32"/>
            <w:rtl/>
          </w:rPr>
          <w:t xml:space="preserve"> בדיקת "ג'יבריש</w:t>
        </w:r>
      </w:ins>
      <w:ins w:id="119" w:author="do" w:date="2017-08-18T10:29:00Z">
        <w:r w:rsidR="00600F12">
          <w:rPr>
            <w:rFonts w:ascii="David" w:hAnsi="David" w:cs="David" w:hint="cs"/>
            <w:sz w:val="32"/>
            <w:szCs w:val="32"/>
            <w:rtl/>
          </w:rPr>
          <w:t>")</w:t>
        </w:r>
      </w:ins>
      <w:del w:id="120" w:author="do" w:date="2017-08-18T10:27:00Z">
        <w:r w:rsidRPr="00373FD4" w:rsidDel="00600F12">
          <w:rPr>
            <w:rFonts w:ascii="David" w:hAnsi="David" w:cs="David"/>
            <w:sz w:val="32"/>
            <w:szCs w:val="32"/>
            <w:rtl/>
          </w:rPr>
          <w:delText>נשמר בצורה תקינה. יתר על כן,</w:delText>
        </w:r>
      </w:del>
      <w:r w:rsidRPr="00373FD4">
        <w:rPr>
          <w:rFonts w:ascii="David" w:hAnsi="David" w:cs="David"/>
          <w:sz w:val="32"/>
          <w:szCs w:val="32"/>
          <w:rtl/>
        </w:rPr>
        <w:t xml:space="preserve"> נעשה גם ניסוי כאשר הקריטריון של תחום חריגות </w:t>
      </w:r>
      <w:r w:rsidR="008E670A">
        <w:rPr>
          <w:rFonts w:ascii="David" w:hAnsi="David" w:cs="David" w:hint="cs"/>
          <w:sz w:val="32"/>
          <w:szCs w:val="32"/>
          <w:rtl/>
        </w:rPr>
        <w:t>ה</w:t>
      </w:r>
      <w:r w:rsidRPr="00373FD4">
        <w:rPr>
          <w:rFonts w:ascii="David" w:hAnsi="David" w:cs="David"/>
          <w:sz w:val="32"/>
          <w:szCs w:val="32"/>
          <w:rtl/>
        </w:rPr>
        <w:t xml:space="preserve">שתנה. </w:t>
      </w:r>
    </w:p>
    <w:p w14:paraId="090C9119" w14:textId="77777777" w:rsidR="00373FD4" w:rsidRPr="00373FD4" w:rsidDel="00BF1243" w:rsidRDefault="008E670A" w:rsidP="00600F12">
      <w:pPr>
        <w:pStyle w:val="ListParagraph"/>
        <w:numPr>
          <w:ilvl w:val="0"/>
          <w:numId w:val="11"/>
        </w:numPr>
        <w:rPr>
          <w:del w:id="121" w:author="do" w:date="2017-08-18T10:33:00Z"/>
          <w:rFonts w:ascii="David" w:hAnsi="David" w:cs="David"/>
          <w:sz w:val="32"/>
          <w:szCs w:val="32"/>
        </w:rPr>
      </w:pPr>
      <w:del w:id="122" w:author="do" w:date="2017-08-18T10:33:00Z">
        <w:r w:rsidDel="00BF1243">
          <w:rPr>
            <w:rFonts w:ascii="David" w:hAnsi="David" w:cs="David" w:hint="cs"/>
            <w:sz w:val="32"/>
            <w:szCs w:val="32"/>
            <w:rtl/>
          </w:rPr>
          <w:lastRenderedPageBreak/>
          <w:delText>בוצעו</w:delText>
        </w:r>
        <w:r w:rsidR="00373FD4" w:rsidRPr="00373FD4" w:rsidDel="00BF1243">
          <w:rPr>
            <w:rFonts w:ascii="David" w:hAnsi="David" w:cs="David"/>
            <w:sz w:val="32"/>
            <w:szCs w:val="32"/>
            <w:rtl/>
          </w:rPr>
          <w:delText xml:space="preserve"> בדיקות מערכת על מנת לוודא כי אין כפילויות של הודעות</w:delText>
        </w:r>
        <w:r w:rsidR="00373FD4" w:rsidDel="00BF1243">
          <w:rPr>
            <w:rFonts w:ascii="David" w:hAnsi="David" w:cs="David"/>
            <w:sz w:val="32"/>
            <w:szCs w:val="32"/>
            <w:rtl/>
          </w:rPr>
          <w:delText>.</w:delText>
        </w:r>
      </w:del>
    </w:p>
    <w:p w14:paraId="42271717" w14:textId="77777777" w:rsidR="004F2F27" w:rsidRPr="00BF1243" w:rsidRDefault="00373FD4" w:rsidP="00600F12">
      <w:pPr>
        <w:pStyle w:val="ListParagraph"/>
        <w:numPr>
          <w:ilvl w:val="0"/>
          <w:numId w:val="11"/>
        </w:numPr>
        <w:rPr>
          <w:rFonts w:ascii="David" w:hAnsi="David" w:cs="David"/>
          <w:sz w:val="32"/>
          <w:szCs w:val="32"/>
        </w:rPr>
      </w:pPr>
      <w:r w:rsidRPr="00BF1243">
        <w:rPr>
          <w:rFonts w:ascii="David" w:hAnsi="David" w:cs="David"/>
          <w:b/>
          <w:bCs/>
          <w:i/>
          <w:iCs/>
          <w:sz w:val="32"/>
          <w:szCs w:val="32"/>
          <w:u w:val="single"/>
          <w:rtl/>
        </w:rPr>
        <w:t>תקשורת</w:t>
      </w:r>
      <w:r w:rsidRPr="00BF1243">
        <w:rPr>
          <w:rFonts w:ascii="David" w:hAnsi="David" w:cs="David"/>
          <w:b/>
          <w:bCs/>
          <w:i/>
          <w:iCs/>
          <w:sz w:val="32"/>
          <w:szCs w:val="32"/>
          <w:u w:val="single"/>
          <w:rtl/>
          <w:rPrChange w:id="123" w:author="do" w:date="2017-08-18T10:33:00Z">
            <w:rPr>
              <w:rFonts w:ascii="David" w:hAnsi="David" w:cs="David"/>
              <w:sz w:val="32"/>
              <w:szCs w:val="32"/>
              <w:rtl/>
            </w:rPr>
          </w:rPrChange>
        </w:rPr>
        <w:t xml:space="preserve"> - </w:t>
      </w:r>
      <w:del w:id="124" w:author="do" w:date="2017-08-18T10:30:00Z">
        <w:r w:rsidRPr="00BF1243" w:rsidDel="00600F12">
          <w:rPr>
            <w:rFonts w:ascii="David" w:hAnsi="David" w:cs="David"/>
            <w:b/>
            <w:bCs/>
            <w:i/>
            <w:iCs/>
            <w:sz w:val="32"/>
            <w:szCs w:val="32"/>
            <w:u w:val="single"/>
            <w:rtl/>
            <w:rPrChange w:id="125" w:author="do" w:date="2017-08-18T10:33:00Z">
              <w:rPr>
                <w:rFonts w:ascii="David" w:hAnsi="David" w:cs="David"/>
                <w:sz w:val="32"/>
                <w:szCs w:val="32"/>
                <w:rtl/>
              </w:rPr>
            </w:rPrChange>
          </w:rPr>
          <w:delText>יב</w:delText>
        </w:r>
        <w:r w:rsidRPr="00BF1243" w:rsidDel="00600F12">
          <w:rPr>
            <w:rFonts w:ascii="David" w:hAnsi="David" w:cs="David"/>
            <w:sz w:val="32"/>
            <w:szCs w:val="32"/>
            <w:rtl/>
          </w:rPr>
          <w:delText xml:space="preserve">וצע </w:delText>
        </w:r>
      </w:del>
      <w:ins w:id="126" w:author="do" w:date="2017-08-18T10:30:00Z">
        <w:r w:rsidR="00600F12" w:rsidRPr="00BF1243">
          <w:rPr>
            <w:rFonts w:ascii="David" w:hAnsi="David" w:cs="David"/>
            <w:sz w:val="32"/>
            <w:szCs w:val="32"/>
            <w:rtl/>
          </w:rPr>
          <w:t xml:space="preserve">בוצע </w:t>
        </w:r>
      </w:ins>
      <w:r w:rsidRPr="00BF1243">
        <w:rPr>
          <w:rFonts w:ascii="David" w:hAnsi="David" w:cs="David"/>
          <w:sz w:val="32"/>
          <w:szCs w:val="32"/>
          <w:rtl/>
        </w:rPr>
        <w:t xml:space="preserve">גם ניסוי </w:t>
      </w:r>
      <w:del w:id="127" w:author="do" w:date="2017-08-18T10:30:00Z">
        <w:r w:rsidRPr="00BF1243" w:rsidDel="00600F12">
          <w:rPr>
            <w:rFonts w:ascii="David" w:hAnsi="David" w:cs="David"/>
            <w:sz w:val="32"/>
            <w:szCs w:val="32"/>
            <w:rtl/>
          </w:rPr>
          <w:delText xml:space="preserve">על </w:delText>
        </w:r>
      </w:del>
      <w:ins w:id="128" w:author="do" w:date="2017-08-18T10:30:00Z">
        <w:r w:rsidR="00600F12" w:rsidRPr="00BF1243">
          <w:rPr>
            <w:rFonts w:ascii="David" w:hAnsi="David" w:cs="David" w:hint="cs"/>
            <w:sz w:val="32"/>
            <w:szCs w:val="32"/>
            <w:rtl/>
          </w:rPr>
          <w:t>לאיתור</w:t>
        </w:r>
        <w:r w:rsidR="00600F12" w:rsidRPr="00BF1243">
          <w:rPr>
            <w:rFonts w:ascii="David" w:hAnsi="David" w:cs="David"/>
            <w:sz w:val="32"/>
            <w:szCs w:val="32"/>
            <w:rtl/>
          </w:rPr>
          <w:t xml:space="preserve"> </w:t>
        </w:r>
      </w:ins>
      <w:r w:rsidRPr="00BF1243">
        <w:rPr>
          <w:rFonts w:ascii="David" w:hAnsi="David" w:cs="David"/>
          <w:sz w:val="32"/>
          <w:szCs w:val="32"/>
          <w:rtl/>
        </w:rPr>
        <w:t>מקום שהקליטה האלחוטית בו ירודה,  נשתמש ב-</w:t>
      </w:r>
      <w:r w:rsidRPr="00BF1243">
        <w:rPr>
          <w:rFonts w:ascii="David" w:hAnsi="David" w:cs="David"/>
          <w:sz w:val="32"/>
          <w:szCs w:val="32"/>
        </w:rPr>
        <w:t>redundancy</w:t>
      </w:r>
      <w:r w:rsidRPr="00BF1243">
        <w:rPr>
          <w:rFonts w:ascii="David" w:hAnsi="David" w:cs="David"/>
          <w:sz w:val="32"/>
          <w:szCs w:val="32"/>
          <w:rtl/>
        </w:rPr>
        <w:t>, ובמקום זה מפת החיישנים תתקבל ע"י לווין עד כשהקליטה תשתפר ותחזור להיות יציבה.</w:t>
      </w:r>
    </w:p>
    <w:p w14:paraId="70ADB13B" w14:textId="77777777" w:rsidR="002430C1" w:rsidRPr="00BF1243" w:rsidRDefault="002430C1" w:rsidP="00BF1243">
      <w:pPr>
        <w:pStyle w:val="ListParagraph"/>
        <w:numPr>
          <w:ilvl w:val="0"/>
          <w:numId w:val="11"/>
        </w:numPr>
        <w:rPr>
          <w:rFonts w:ascii="David" w:hAnsi="David" w:cs="David"/>
          <w:sz w:val="32"/>
          <w:szCs w:val="32"/>
        </w:rPr>
      </w:pPr>
      <w:r w:rsidRPr="00BF1243">
        <w:rPr>
          <w:rFonts w:ascii="David" w:hAnsi="David" w:cs="David" w:hint="eastAsia"/>
          <w:b/>
          <w:bCs/>
          <w:i/>
          <w:iCs/>
          <w:sz w:val="32"/>
          <w:szCs w:val="32"/>
          <w:u w:val="single"/>
          <w:rtl/>
        </w:rPr>
        <w:t>ממשק</w:t>
      </w:r>
      <w:r w:rsidRPr="00BF1243">
        <w:rPr>
          <w:rFonts w:ascii="David" w:hAnsi="David" w:cs="David"/>
          <w:b/>
          <w:bCs/>
          <w:i/>
          <w:iCs/>
          <w:sz w:val="32"/>
          <w:szCs w:val="32"/>
          <w:u w:val="single"/>
          <w:rtl/>
        </w:rPr>
        <w:t xml:space="preserve"> משתמש </w:t>
      </w:r>
      <w:r w:rsidRPr="00BF1243">
        <w:rPr>
          <w:rFonts w:ascii="David" w:hAnsi="David" w:cs="David"/>
          <w:sz w:val="32"/>
          <w:szCs w:val="32"/>
          <w:rtl/>
        </w:rPr>
        <w:t xml:space="preserve">– הפעלת המערכת ממספר מחשבים בו זמנית על מנת לבדוק עומסים </w:t>
      </w:r>
      <w:ins w:id="129" w:author="do" w:date="2017-08-18T10:31:00Z">
        <w:r w:rsidR="00BF1243" w:rsidRPr="00BF1243">
          <w:rPr>
            <w:rFonts w:ascii="David" w:hAnsi="David" w:cs="David" w:hint="eastAsia"/>
            <w:sz w:val="32"/>
            <w:szCs w:val="32"/>
            <w:rtl/>
          </w:rPr>
          <w:t>ו</w:t>
        </w:r>
      </w:ins>
      <w:del w:id="130" w:author="do" w:date="2017-08-18T10:31:00Z">
        <w:r w:rsidRPr="00BF1243" w:rsidDel="00BF1243">
          <w:rPr>
            <w:rFonts w:ascii="David" w:hAnsi="David" w:cs="David" w:hint="eastAsia"/>
            <w:sz w:val="32"/>
            <w:szCs w:val="32"/>
            <w:rtl/>
          </w:rPr>
          <w:delText>ושאינה</w:delText>
        </w:r>
        <w:r w:rsidRPr="00BF1243" w:rsidDel="00BF1243">
          <w:rPr>
            <w:rFonts w:ascii="David" w:hAnsi="David" w:cs="David"/>
            <w:sz w:val="32"/>
            <w:szCs w:val="32"/>
            <w:rtl/>
          </w:rPr>
          <w:delText xml:space="preserve"> </w:delText>
        </w:r>
        <w:r w:rsidRPr="00BF1243" w:rsidDel="00BF1243">
          <w:rPr>
            <w:rFonts w:ascii="David" w:hAnsi="David" w:cs="David" w:hint="eastAsia"/>
            <w:sz w:val="32"/>
            <w:szCs w:val="32"/>
            <w:rtl/>
          </w:rPr>
          <w:delText>גוררת</w:delText>
        </w:r>
      </w:del>
      <w:ins w:id="131" w:author="do" w:date="2017-08-18T10:31:00Z">
        <w:r w:rsidR="00BF1243" w:rsidRPr="00BF1243">
          <w:rPr>
            <w:rFonts w:ascii="David" w:hAnsi="David" w:cs="David" w:hint="eastAsia"/>
            <w:sz w:val="32"/>
            <w:szCs w:val="32"/>
            <w:rtl/>
          </w:rPr>
          <w:t>מניעת</w:t>
        </w:r>
      </w:ins>
      <w:r w:rsidRPr="00BF1243">
        <w:rPr>
          <w:rFonts w:ascii="David" w:hAnsi="David" w:cs="David"/>
          <w:sz w:val="32"/>
          <w:szCs w:val="32"/>
          <w:rtl/>
        </w:rPr>
        <w:t xml:space="preserve"> דריסת נתונים עקב כך. בדיקת </w:t>
      </w:r>
      <w:r w:rsidRPr="00BF1243">
        <w:rPr>
          <w:rFonts w:ascii="David" w:hAnsi="David" w:cs="David" w:hint="eastAsia"/>
          <w:sz w:val="32"/>
          <w:szCs w:val="32"/>
          <w:rtl/>
        </w:rPr>
        <w:t>פונקציונליות</w:t>
      </w:r>
      <w:r w:rsidRPr="00BF1243">
        <w:rPr>
          <w:rFonts w:ascii="David" w:hAnsi="David" w:cs="David"/>
          <w:sz w:val="32"/>
          <w:szCs w:val="32"/>
          <w:rtl/>
        </w:rPr>
        <w:t xml:space="preserve"> של הלחצנים </w:t>
      </w:r>
      <w:del w:id="132" w:author="do" w:date="2017-08-18T10:32:00Z">
        <w:r w:rsidRPr="00BF1243" w:rsidDel="00BF1243">
          <w:rPr>
            <w:rFonts w:ascii="David" w:hAnsi="David" w:cs="David" w:hint="eastAsia"/>
            <w:sz w:val="32"/>
            <w:szCs w:val="32"/>
            <w:rtl/>
          </w:rPr>
          <w:delText>ושהם</w:delText>
        </w:r>
        <w:r w:rsidRPr="00BF1243" w:rsidDel="00BF1243">
          <w:rPr>
            <w:rFonts w:ascii="David" w:hAnsi="David" w:cs="David"/>
            <w:sz w:val="32"/>
            <w:szCs w:val="32"/>
            <w:rtl/>
          </w:rPr>
          <w:delText xml:space="preserve"> </w:delText>
        </w:r>
        <w:r w:rsidRPr="00BF1243" w:rsidDel="00BF1243">
          <w:rPr>
            <w:rFonts w:ascii="David" w:hAnsi="David" w:cs="David" w:hint="eastAsia"/>
            <w:sz w:val="32"/>
            <w:szCs w:val="32"/>
            <w:rtl/>
          </w:rPr>
          <w:delText>עובד</w:delText>
        </w:r>
        <w:r w:rsidRPr="00BF1243" w:rsidDel="00BF1243">
          <w:rPr>
            <w:rFonts w:ascii="David" w:hAnsi="David" w:cs="David" w:hint="eastAsia"/>
            <w:b/>
            <w:bCs/>
            <w:i/>
            <w:iCs/>
            <w:sz w:val="32"/>
            <w:szCs w:val="32"/>
            <w:u w:val="single"/>
            <w:rtl/>
            <w:rPrChange w:id="133" w:author="do" w:date="2017-08-18T10:33:00Z">
              <w:rPr>
                <w:rFonts w:ascii="David" w:hAnsi="David" w:cs="David" w:hint="eastAsia"/>
                <w:sz w:val="32"/>
                <w:szCs w:val="32"/>
                <w:rtl/>
              </w:rPr>
            </w:rPrChange>
          </w:rPr>
          <w:delText>ים</w:delText>
        </w:r>
        <w:r w:rsidRPr="00BF1243" w:rsidDel="00BF1243">
          <w:rPr>
            <w:rFonts w:ascii="David" w:hAnsi="David" w:cs="David"/>
            <w:b/>
            <w:bCs/>
            <w:i/>
            <w:iCs/>
            <w:sz w:val="32"/>
            <w:szCs w:val="32"/>
            <w:u w:val="single"/>
            <w:rtl/>
            <w:rPrChange w:id="134" w:author="do" w:date="2017-08-18T10:33:00Z">
              <w:rPr>
                <w:rFonts w:ascii="David" w:hAnsi="David" w:cs="David"/>
                <w:sz w:val="32"/>
                <w:szCs w:val="32"/>
                <w:rtl/>
              </w:rPr>
            </w:rPrChange>
          </w:rPr>
          <w:delText xml:space="preserve"> </w:delText>
        </w:r>
        <w:r w:rsidRPr="00BF1243" w:rsidDel="00BF1243">
          <w:rPr>
            <w:rFonts w:ascii="David" w:hAnsi="David" w:cs="David" w:hint="eastAsia"/>
            <w:b/>
            <w:bCs/>
            <w:i/>
            <w:iCs/>
            <w:sz w:val="32"/>
            <w:szCs w:val="32"/>
            <w:u w:val="single"/>
            <w:rtl/>
            <w:rPrChange w:id="135" w:author="do" w:date="2017-08-18T10:33:00Z">
              <w:rPr>
                <w:rFonts w:ascii="David" w:hAnsi="David" w:cs="David" w:hint="eastAsia"/>
                <w:sz w:val="32"/>
                <w:szCs w:val="32"/>
                <w:rtl/>
              </w:rPr>
            </w:rPrChange>
          </w:rPr>
          <w:delText>כמו</w:delText>
        </w:r>
      </w:del>
      <w:ins w:id="136" w:author="do" w:date="2017-08-18T10:32:00Z">
        <w:r w:rsidR="00BF1243" w:rsidRPr="00BF1243">
          <w:rPr>
            <w:rFonts w:ascii="David" w:hAnsi="David" w:cs="David" w:hint="cs"/>
            <w:sz w:val="32"/>
            <w:szCs w:val="32"/>
            <w:rtl/>
          </w:rPr>
          <w:t>הממלאים את</w:t>
        </w:r>
        <w:r w:rsidR="00BF1243" w:rsidRPr="00BF1243">
          <w:rPr>
            <w:rFonts w:ascii="David" w:hAnsi="David" w:cs="David"/>
            <w:sz w:val="32"/>
            <w:szCs w:val="32"/>
            <w:rtl/>
          </w:rPr>
          <w:t xml:space="preserve"> </w:t>
        </w:r>
        <w:r w:rsidR="00BF1243" w:rsidRPr="00BF1243">
          <w:rPr>
            <w:rFonts w:ascii="David" w:hAnsi="David" w:cs="David" w:hint="eastAsia"/>
            <w:sz w:val="32"/>
            <w:szCs w:val="32"/>
            <w:rtl/>
          </w:rPr>
          <w:t>יעודם</w:t>
        </w:r>
        <w:r w:rsidR="00BF1243" w:rsidRPr="00BF1243">
          <w:rPr>
            <w:rFonts w:ascii="David" w:hAnsi="David" w:cs="David"/>
            <w:sz w:val="32"/>
            <w:szCs w:val="32"/>
            <w:rtl/>
          </w:rPr>
          <w:t>.</w:t>
        </w:r>
      </w:ins>
      <w:r w:rsidRPr="00BF1243">
        <w:rPr>
          <w:rFonts w:ascii="David" w:hAnsi="David" w:cs="David"/>
          <w:sz w:val="32"/>
          <w:szCs w:val="32"/>
          <w:rtl/>
        </w:rPr>
        <w:t xml:space="preserve"> </w:t>
      </w:r>
      <w:del w:id="137" w:author="do" w:date="2017-08-18T10:32:00Z">
        <w:r w:rsidRPr="00BF1243" w:rsidDel="00BF1243">
          <w:rPr>
            <w:rFonts w:ascii="David" w:hAnsi="David" w:cs="David" w:hint="eastAsia"/>
            <w:sz w:val="32"/>
            <w:szCs w:val="32"/>
            <w:rtl/>
          </w:rPr>
          <w:delText>שרצינו</w:delText>
        </w:r>
        <w:r w:rsidRPr="00BF1243" w:rsidDel="00BF1243">
          <w:rPr>
            <w:rFonts w:ascii="David" w:hAnsi="David" w:cs="David"/>
            <w:sz w:val="32"/>
            <w:szCs w:val="32"/>
            <w:rtl/>
          </w:rPr>
          <w:delText>.</w:delText>
        </w:r>
      </w:del>
    </w:p>
    <w:p w14:paraId="5D89C055" w14:textId="268E20F2" w:rsidR="00E8503C" w:rsidRDefault="002430C1" w:rsidP="00E8503C">
      <w:pPr>
        <w:pStyle w:val="ListParagraph"/>
        <w:numPr>
          <w:ilvl w:val="0"/>
          <w:numId w:val="11"/>
        </w:numPr>
        <w:rPr>
          <w:rFonts w:ascii="David" w:hAnsi="David" w:cs="David"/>
          <w:sz w:val="32"/>
          <w:szCs w:val="32"/>
        </w:rPr>
      </w:pPr>
      <w:r w:rsidRPr="00BF1243">
        <w:rPr>
          <w:rFonts w:ascii="David" w:hAnsi="David" w:cs="David" w:hint="eastAsia"/>
          <w:b/>
          <w:bCs/>
          <w:i/>
          <w:iCs/>
          <w:sz w:val="32"/>
          <w:szCs w:val="32"/>
          <w:u w:val="single"/>
          <w:rtl/>
        </w:rPr>
        <w:t>הודעות</w:t>
      </w:r>
      <w:r w:rsidRPr="00BF1243">
        <w:rPr>
          <w:rFonts w:ascii="David" w:hAnsi="David" w:cs="David"/>
          <w:sz w:val="32"/>
          <w:szCs w:val="32"/>
          <w:rtl/>
        </w:rPr>
        <w:t xml:space="preserve">- </w:t>
      </w:r>
      <w:del w:id="138" w:author="do" w:date="2017-08-18T10:33:00Z">
        <w:r w:rsidRPr="00BF1243" w:rsidDel="00BF1243">
          <w:rPr>
            <w:rFonts w:ascii="David" w:hAnsi="David" w:cs="David" w:hint="eastAsia"/>
            <w:sz w:val="32"/>
            <w:szCs w:val="32"/>
            <w:rtl/>
          </w:rPr>
          <w:delText>נבדק</w:delText>
        </w:r>
        <w:r w:rsidRPr="00BF1243" w:rsidDel="00BF1243">
          <w:rPr>
            <w:rFonts w:ascii="David" w:hAnsi="David" w:cs="David"/>
            <w:sz w:val="32"/>
            <w:szCs w:val="32"/>
            <w:rtl/>
          </w:rPr>
          <w:delText xml:space="preserve"> </w:delText>
        </w:r>
      </w:del>
      <w:del w:id="139" w:author="do" w:date="2017-08-18T10:32:00Z">
        <w:r w:rsidRPr="00BF1243" w:rsidDel="00BF1243">
          <w:rPr>
            <w:rFonts w:ascii="David" w:hAnsi="David" w:cs="David" w:hint="eastAsia"/>
            <w:sz w:val="32"/>
            <w:szCs w:val="32"/>
            <w:rtl/>
          </w:rPr>
          <w:delText>העניין</w:delText>
        </w:r>
        <w:r w:rsidRPr="00BF1243" w:rsidDel="00BF1243">
          <w:rPr>
            <w:rFonts w:ascii="David" w:hAnsi="David" w:cs="David"/>
            <w:sz w:val="32"/>
            <w:szCs w:val="32"/>
            <w:rtl/>
          </w:rPr>
          <w:delText xml:space="preserve"> </w:delText>
        </w:r>
      </w:del>
      <w:del w:id="140" w:author="do" w:date="2017-08-18T10:33:00Z">
        <w:r w:rsidRPr="00BF1243" w:rsidDel="00BF1243">
          <w:rPr>
            <w:rFonts w:ascii="David" w:hAnsi="David" w:cs="David" w:hint="eastAsia"/>
            <w:sz w:val="32"/>
            <w:szCs w:val="32"/>
            <w:rtl/>
          </w:rPr>
          <w:delText>של</w:delText>
        </w:r>
        <w:r w:rsidRPr="00BF1243" w:rsidDel="00BF1243">
          <w:rPr>
            <w:rFonts w:ascii="David" w:hAnsi="David" w:cs="David"/>
            <w:sz w:val="32"/>
            <w:szCs w:val="32"/>
            <w:rtl/>
          </w:rPr>
          <w:delText xml:space="preserve"> </w:delText>
        </w:r>
        <w:r w:rsidRPr="00BF1243" w:rsidDel="00BF1243">
          <w:rPr>
            <w:rFonts w:ascii="David" w:hAnsi="David" w:cs="David" w:hint="eastAsia"/>
            <w:sz w:val="32"/>
            <w:szCs w:val="32"/>
            <w:rtl/>
          </w:rPr>
          <w:delText>כפילות</w:delText>
        </w:r>
        <w:r w:rsidRPr="00BF1243" w:rsidDel="00BF1243">
          <w:rPr>
            <w:rFonts w:ascii="David" w:hAnsi="David" w:cs="David"/>
            <w:sz w:val="32"/>
            <w:szCs w:val="32"/>
            <w:rtl/>
          </w:rPr>
          <w:delText xml:space="preserve"> </w:delText>
        </w:r>
        <w:r w:rsidRPr="00BF1243" w:rsidDel="00BF1243">
          <w:rPr>
            <w:rFonts w:ascii="David" w:hAnsi="David" w:cs="David" w:hint="eastAsia"/>
            <w:sz w:val="32"/>
            <w:szCs w:val="32"/>
            <w:rtl/>
          </w:rPr>
          <w:delText>הודעות</w:delText>
        </w:r>
        <w:r w:rsidRPr="00BF1243" w:rsidDel="00BF1243">
          <w:rPr>
            <w:rFonts w:ascii="David" w:hAnsi="David" w:cs="David"/>
            <w:sz w:val="32"/>
            <w:szCs w:val="32"/>
            <w:rtl/>
          </w:rPr>
          <w:delText xml:space="preserve"> </w:delText>
        </w:r>
        <w:r w:rsidRPr="00BF1243" w:rsidDel="00BF1243">
          <w:rPr>
            <w:rFonts w:ascii="David" w:hAnsi="David" w:cs="David" w:hint="eastAsia"/>
            <w:sz w:val="32"/>
            <w:szCs w:val="32"/>
            <w:rtl/>
          </w:rPr>
          <w:delText>לאדם</w:delText>
        </w:r>
        <w:r w:rsidRPr="00BF1243" w:rsidDel="00BF1243">
          <w:rPr>
            <w:rFonts w:ascii="David" w:hAnsi="David" w:cs="David"/>
            <w:sz w:val="32"/>
            <w:szCs w:val="32"/>
            <w:rtl/>
          </w:rPr>
          <w:delText xml:space="preserve"> </w:delText>
        </w:r>
        <w:r w:rsidRPr="00BF1243" w:rsidDel="00BF1243">
          <w:rPr>
            <w:rFonts w:ascii="David" w:hAnsi="David" w:cs="David" w:hint="eastAsia"/>
            <w:sz w:val="32"/>
            <w:szCs w:val="32"/>
            <w:rtl/>
          </w:rPr>
          <w:delText>מסוים</w:delText>
        </w:r>
        <w:r w:rsidRPr="00BF1243" w:rsidDel="00BF1243">
          <w:rPr>
            <w:rFonts w:ascii="David" w:hAnsi="David" w:cs="David"/>
            <w:sz w:val="32"/>
            <w:szCs w:val="32"/>
            <w:rtl/>
          </w:rPr>
          <w:delText xml:space="preserve">, </w:delText>
        </w:r>
        <w:r w:rsidRPr="00BF1243" w:rsidDel="00BF1243">
          <w:rPr>
            <w:rFonts w:ascii="David" w:hAnsi="David" w:cs="David" w:hint="eastAsia"/>
            <w:sz w:val="32"/>
            <w:szCs w:val="32"/>
            <w:rtl/>
          </w:rPr>
          <w:delText>כלומר</w:delText>
        </w:r>
        <w:r w:rsidRPr="00BF1243" w:rsidDel="00BF1243">
          <w:rPr>
            <w:rFonts w:ascii="David" w:hAnsi="David" w:cs="David"/>
            <w:sz w:val="32"/>
            <w:szCs w:val="32"/>
            <w:rtl/>
          </w:rPr>
          <w:delText xml:space="preserve"> </w:delText>
        </w:r>
        <w:r w:rsidRPr="00BF1243" w:rsidDel="00BF1243">
          <w:rPr>
            <w:rFonts w:ascii="David" w:hAnsi="David" w:cs="David" w:hint="eastAsia"/>
            <w:sz w:val="32"/>
            <w:szCs w:val="32"/>
            <w:rtl/>
          </w:rPr>
          <w:delText>עבור</w:delText>
        </w:r>
        <w:r w:rsidRPr="00BF1243" w:rsidDel="00BF1243">
          <w:rPr>
            <w:rFonts w:ascii="David" w:hAnsi="David" w:cs="David"/>
            <w:sz w:val="32"/>
            <w:szCs w:val="32"/>
            <w:rtl/>
          </w:rPr>
          <w:delText xml:space="preserve"> </w:delText>
        </w:r>
        <w:r w:rsidRPr="00BF1243" w:rsidDel="00BF1243">
          <w:rPr>
            <w:rFonts w:ascii="David" w:hAnsi="David" w:cs="David" w:hint="eastAsia"/>
            <w:sz w:val="32"/>
            <w:szCs w:val="32"/>
            <w:rtl/>
          </w:rPr>
          <w:delText>על</w:delText>
        </w:r>
        <w:r w:rsidRPr="00BF1243" w:rsidDel="00BF1243">
          <w:rPr>
            <w:rFonts w:ascii="David" w:hAnsi="David" w:cs="David"/>
            <w:sz w:val="32"/>
            <w:szCs w:val="32"/>
            <w:rtl/>
          </w:rPr>
          <w:delText xml:space="preserve"> </w:delText>
        </w:r>
        <w:r w:rsidRPr="00BF1243" w:rsidDel="00BF1243">
          <w:rPr>
            <w:rFonts w:ascii="David" w:hAnsi="David" w:cs="David" w:hint="eastAsia"/>
            <w:sz w:val="32"/>
            <w:szCs w:val="32"/>
            <w:rtl/>
          </w:rPr>
          <w:delText>התראה</w:delText>
        </w:r>
        <w:r w:rsidRPr="00BF1243" w:rsidDel="00BF1243">
          <w:rPr>
            <w:rFonts w:ascii="David" w:hAnsi="David" w:cs="David"/>
            <w:sz w:val="32"/>
            <w:szCs w:val="32"/>
            <w:rtl/>
          </w:rPr>
          <w:delText xml:space="preserve"> </w:delText>
        </w:r>
        <w:r w:rsidRPr="00BF1243" w:rsidDel="00BF1243">
          <w:rPr>
            <w:rFonts w:ascii="David" w:hAnsi="David" w:cs="David" w:hint="eastAsia"/>
            <w:sz w:val="32"/>
            <w:szCs w:val="32"/>
            <w:rtl/>
          </w:rPr>
          <w:delText>הודעה</w:delText>
        </w:r>
        <w:r w:rsidRPr="00BF1243" w:rsidDel="00BF1243">
          <w:rPr>
            <w:rFonts w:ascii="David" w:hAnsi="David" w:cs="David"/>
            <w:sz w:val="32"/>
            <w:szCs w:val="32"/>
            <w:rtl/>
          </w:rPr>
          <w:delText xml:space="preserve"> </w:delText>
        </w:r>
        <w:r w:rsidRPr="00BF1243" w:rsidDel="00BF1243">
          <w:rPr>
            <w:rFonts w:ascii="David" w:hAnsi="David" w:cs="David" w:hint="eastAsia"/>
            <w:sz w:val="32"/>
            <w:szCs w:val="32"/>
            <w:rtl/>
          </w:rPr>
          <w:delText>אחת</w:delText>
        </w:r>
        <w:r w:rsidRPr="00BF1243" w:rsidDel="00BF1243">
          <w:rPr>
            <w:rFonts w:ascii="David" w:hAnsi="David" w:cs="David"/>
            <w:sz w:val="32"/>
            <w:szCs w:val="32"/>
            <w:rtl/>
          </w:rPr>
          <w:delText xml:space="preserve"> </w:delText>
        </w:r>
        <w:r w:rsidRPr="00BF1243" w:rsidDel="00BF1243">
          <w:rPr>
            <w:rFonts w:ascii="David" w:hAnsi="David" w:cs="David" w:hint="eastAsia"/>
            <w:sz w:val="32"/>
            <w:szCs w:val="32"/>
            <w:rtl/>
          </w:rPr>
          <w:delText>בלבד</w:delText>
        </w:r>
        <w:r w:rsidRPr="00BF1243" w:rsidDel="00BF1243">
          <w:rPr>
            <w:rFonts w:ascii="David" w:hAnsi="David" w:cs="David"/>
            <w:sz w:val="32"/>
            <w:szCs w:val="32"/>
            <w:rtl/>
          </w:rPr>
          <w:delText>.</w:delText>
        </w:r>
      </w:del>
      <w:ins w:id="141" w:author="do" w:date="2017-08-18T10:33:00Z">
        <w:r w:rsidR="00BF1243" w:rsidRPr="00BF1243">
          <w:rPr>
            <w:rFonts w:ascii="David" w:hAnsi="David" w:cs="David" w:hint="eastAsia"/>
            <w:sz w:val="32"/>
            <w:szCs w:val="32"/>
            <w:rtl/>
          </w:rPr>
          <w:t>נבדקה</w:t>
        </w:r>
        <w:r w:rsidR="00BF1243" w:rsidRPr="00BF1243">
          <w:rPr>
            <w:rFonts w:ascii="David" w:hAnsi="David" w:cs="David"/>
            <w:sz w:val="32"/>
            <w:szCs w:val="32"/>
            <w:rtl/>
          </w:rPr>
          <w:t xml:space="preserve"> </w:t>
        </w:r>
        <w:r w:rsidR="00BF1243" w:rsidRPr="00BF1243">
          <w:rPr>
            <w:rFonts w:ascii="David" w:hAnsi="David" w:cs="David" w:hint="eastAsia"/>
            <w:sz w:val="32"/>
            <w:szCs w:val="32"/>
            <w:rtl/>
          </w:rPr>
          <w:t>אפשרות</w:t>
        </w:r>
        <w:r w:rsidR="00BF1243" w:rsidRPr="00BF1243">
          <w:rPr>
            <w:rFonts w:ascii="David" w:hAnsi="David" w:cs="David"/>
            <w:sz w:val="32"/>
            <w:szCs w:val="32"/>
            <w:rtl/>
          </w:rPr>
          <w:t xml:space="preserve"> </w:t>
        </w:r>
        <w:r w:rsidR="00BF1243" w:rsidRPr="00BF1243">
          <w:rPr>
            <w:rFonts w:ascii="David" w:hAnsi="David" w:cs="David" w:hint="eastAsia"/>
            <w:sz w:val="32"/>
            <w:szCs w:val="32"/>
            <w:rtl/>
          </w:rPr>
          <w:t>סינון</w:t>
        </w:r>
        <w:r w:rsidR="00BF1243" w:rsidRPr="00BF1243">
          <w:rPr>
            <w:rFonts w:ascii="David" w:hAnsi="David" w:cs="David"/>
            <w:sz w:val="32"/>
            <w:szCs w:val="32"/>
            <w:rtl/>
          </w:rPr>
          <w:t xml:space="preserve"> </w:t>
        </w:r>
        <w:r w:rsidR="00BF1243" w:rsidRPr="00BF1243">
          <w:rPr>
            <w:rFonts w:ascii="David" w:hAnsi="David" w:cs="David" w:hint="eastAsia"/>
            <w:sz w:val="32"/>
            <w:szCs w:val="32"/>
            <w:rtl/>
          </w:rPr>
          <w:t>הודעות</w:t>
        </w:r>
        <w:r w:rsidR="00BF1243" w:rsidRPr="00BF1243">
          <w:rPr>
            <w:rFonts w:ascii="David" w:hAnsi="David" w:cs="David"/>
            <w:sz w:val="32"/>
            <w:szCs w:val="32"/>
            <w:rtl/>
          </w:rPr>
          <w:t xml:space="preserve"> </w:t>
        </w:r>
        <w:r w:rsidR="00BF1243" w:rsidRPr="00BF1243">
          <w:rPr>
            <w:rFonts w:ascii="David" w:hAnsi="David" w:cs="David" w:hint="eastAsia"/>
            <w:sz w:val="32"/>
            <w:szCs w:val="32"/>
            <w:rtl/>
          </w:rPr>
          <w:t>כפולות</w:t>
        </w:r>
        <w:r w:rsidR="00BF1243" w:rsidRPr="00BF1243">
          <w:rPr>
            <w:rFonts w:ascii="David" w:hAnsi="David" w:cs="David"/>
            <w:sz w:val="32"/>
            <w:szCs w:val="32"/>
            <w:rtl/>
          </w:rPr>
          <w:t>.</w:t>
        </w:r>
      </w:ins>
      <w:r w:rsidRPr="00BF1243">
        <w:rPr>
          <w:rFonts w:ascii="David" w:hAnsi="David" w:cs="David"/>
          <w:sz w:val="32"/>
          <w:szCs w:val="32"/>
          <w:rtl/>
        </w:rPr>
        <w:t xml:space="preserve"> </w:t>
      </w:r>
    </w:p>
    <w:p w14:paraId="363870C0" w14:textId="19190E7F" w:rsidR="00AF1E22" w:rsidRPr="00AF1E22" w:rsidRDefault="00AF1E22" w:rsidP="00AF1E22">
      <w:pPr>
        <w:bidi/>
        <w:rPr>
          <w:rFonts w:ascii="David" w:hAnsi="David" w:cs="David"/>
          <w:sz w:val="32"/>
          <w:szCs w:val="32"/>
        </w:rPr>
      </w:pPr>
    </w:p>
    <w:p w14:paraId="14588AC0" w14:textId="77777777" w:rsidR="00373FD4" w:rsidRPr="001A5BFD" w:rsidRDefault="00373FD4" w:rsidP="00373FD4">
      <w:pPr>
        <w:jc w:val="center"/>
        <w:rPr>
          <w:rFonts w:ascii="David" w:hAnsi="David" w:cs="David"/>
          <w:b/>
          <w:bCs/>
          <w:color w:val="FF0000"/>
          <w:sz w:val="48"/>
          <w:szCs w:val="48"/>
          <w:u w:val="single"/>
          <w:rtl/>
          <w:cs/>
          <w:lang w:val="he-IL"/>
        </w:rPr>
      </w:pPr>
      <w:r w:rsidRPr="001A5BFD">
        <w:rPr>
          <w:rFonts w:ascii="David" w:hAnsi="David" w:cs="David" w:hint="eastAsia"/>
          <w:b/>
          <w:bCs/>
          <w:color w:val="FF0000"/>
          <w:sz w:val="48"/>
          <w:szCs w:val="48"/>
          <w:u w:val="single"/>
          <w:rtl/>
          <w:lang w:val="he-IL"/>
        </w:rPr>
        <w:t>מוד</w:t>
      </w:r>
      <w:r w:rsidR="00082502" w:rsidRPr="001A5BFD">
        <w:rPr>
          <w:rFonts w:ascii="David" w:hAnsi="David" w:cs="David" w:hint="eastAsia"/>
          <w:b/>
          <w:bCs/>
          <w:color w:val="FF0000"/>
          <w:sz w:val="48"/>
          <w:szCs w:val="48"/>
          <w:u w:val="single"/>
          <w:rtl/>
          <w:lang w:val="he-IL"/>
        </w:rPr>
        <w:t>ו</w:t>
      </w:r>
      <w:r w:rsidRPr="001A5BFD">
        <w:rPr>
          <w:rFonts w:ascii="David" w:hAnsi="David" w:cs="David" w:hint="eastAsia"/>
          <w:b/>
          <w:bCs/>
          <w:color w:val="FF0000"/>
          <w:sz w:val="48"/>
          <w:szCs w:val="48"/>
          <w:u w:val="single"/>
          <w:rtl/>
          <w:lang w:val="he-IL"/>
        </w:rPr>
        <w:t>לים</w:t>
      </w:r>
      <w:r w:rsidRPr="001A5BFD">
        <w:rPr>
          <w:rFonts w:ascii="David" w:hAnsi="David" w:cs="David"/>
          <w:b/>
          <w:bCs/>
          <w:color w:val="FF0000"/>
          <w:sz w:val="48"/>
          <w:szCs w:val="48"/>
          <w:u w:val="single"/>
          <w:rtl/>
          <w:lang w:val="he-IL"/>
        </w:rPr>
        <w:t xml:space="preserve"> </w:t>
      </w:r>
      <w:r w:rsidRPr="001A5BFD">
        <w:rPr>
          <w:rFonts w:ascii="David" w:hAnsi="David" w:cs="David" w:hint="eastAsia"/>
          <w:b/>
          <w:bCs/>
          <w:color w:val="FF0000"/>
          <w:sz w:val="48"/>
          <w:szCs w:val="48"/>
          <w:u w:val="single"/>
          <w:rtl/>
          <w:lang w:val="he-IL"/>
        </w:rPr>
        <w:t>עיקריים</w:t>
      </w:r>
    </w:p>
    <w:p w14:paraId="23CFA81E" w14:textId="77777777" w:rsidR="00AD04B4" w:rsidRPr="00BF1243" w:rsidRDefault="00AD04B4" w:rsidP="00373FD4">
      <w:pPr>
        <w:jc w:val="center"/>
        <w:rPr>
          <w:rFonts w:ascii="David" w:hAnsi="David" w:cs="David"/>
          <w:b/>
          <w:bCs/>
          <w:color w:val="FF0000"/>
          <w:sz w:val="32"/>
          <w:szCs w:val="32"/>
          <w:u w:val="single"/>
          <w:rtl/>
          <w:cs/>
          <w:rPrChange w:id="142" w:author="do" w:date="2017-08-18T10:33:00Z">
            <w:rPr>
              <w:rFonts w:ascii="David" w:hAnsi="David" w:cs="David"/>
              <w:b/>
              <w:bCs/>
              <w:color w:val="FF0000"/>
              <w:sz w:val="48"/>
              <w:szCs w:val="48"/>
              <w:u w:val="single"/>
              <w:rtl/>
              <w:cs/>
            </w:rPr>
          </w:rPrChange>
        </w:rPr>
      </w:pPr>
    </w:p>
    <w:p w14:paraId="70713B7F" w14:textId="77777777" w:rsidR="00373FD4" w:rsidRPr="001E393F" w:rsidRDefault="00373FD4" w:rsidP="00373FD4">
      <w:pPr>
        <w:bidi/>
        <w:rPr>
          <w:rFonts w:cs="David"/>
          <w:sz w:val="32"/>
          <w:szCs w:val="32"/>
          <w:rtl/>
        </w:rPr>
      </w:pPr>
      <w:r w:rsidRPr="001E393F">
        <w:rPr>
          <w:rFonts w:cs="David" w:hint="cs"/>
          <w:sz w:val="32"/>
          <w:szCs w:val="32"/>
          <w:rtl/>
        </w:rPr>
        <w:t xml:space="preserve">להלן דיאגרמת </w:t>
      </w:r>
      <w:r w:rsidRPr="001E393F">
        <w:rPr>
          <w:rFonts w:cs="David"/>
          <w:sz w:val="32"/>
          <w:szCs w:val="32"/>
        </w:rPr>
        <w:t xml:space="preserve"> ERD</w:t>
      </w:r>
      <w:r w:rsidRPr="001E393F">
        <w:rPr>
          <w:rFonts w:cs="David" w:hint="cs"/>
          <w:sz w:val="32"/>
          <w:szCs w:val="32"/>
          <w:rtl/>
        </w:rPr>
        <w:t xml:space="preserve">להצגת המודולים בפרויקט. </w:t>
      </w:r>
    </w:p>
    <w:p w14:paraId="4304649B" w14:textId="77777777" w:rsidR="00AD04B4" w:rsidRPr="00373FD4" w:rsidRDefault="00AD04B4" w:rsidP="00AD04B4">
      <w:pPr>
        <w:bidi/>
        <w:rPr>
          <w:rFonts w:ascii="David" w:hAnsi="David" w:cs="David"/>
          <w:sz w:val="32"/>
          <w:szCs w:val="32"/>
          <w:rtl/>
          <w:cs/>
          <w:lang w:val="he-IL"/>
        </w:rPr>
      </w:pPr>
      <w:r>
        <w:rPr>
          <w:rFonts w:cs="David"/>
          <w:noProof/>
          <w:sz w:val="36"/>
          <w:szCs w:val="36"/>
          <w:rtl/>
        </w:rPr>
        <w:drawing>
          <wp:anchor distT="0" distB="0" distL="114300" distR="114300" simplePos="0" relativeHeight="251648000" behindDoc="1" locked="0" layoutInCell="1" allowOverlap="1" wp14:anchorId="4660028D" wp14:editId="5CFFDE52">
            <wp:simplePos x="0" y="0"/>
            <wp:positionH relativeFrom="margin">
              <wp:align>left</wp:align>
            </wp:positionH>
            <wp:positionV relativeFrom="paragraph">
              <wp:posOffset>316048</wp:posOffset>
            </wp:positionV>
            <wp:extent cx="6856301" cy="4548089"/>
            <wp:effectExtent l="0" t="0" r="1905" b="5080"/>
            <wp:wrapNone/>
            <wp:docPr id="9" name="Picture 9" descr="C:\Users\Dror\Desktop\15731600_1518363398178208_157306517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ror\Desktop\15731600_1518363398178208_1573065170_n.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856301" cy="4548089"/>
                    </a:xfrm>
                    <a:prstGeom prst="rect">
                      <a:avLst/>
                    </a:prstGeom>
                    <a:noFill/>
                    <a:ln>
                      <a:noFill/>
                    </a:ln>
                  </pic:spPr>
                </pic:pic>
              </a:graphicData>
            </a:graphic>
          </wp:anchor>
        </w:drawing>
      </w:r>
    </w:p>
    <w:p w14:paraId="1A9476B0" w14:textId="77777777" w:rsidR="00373FD4" w:rsidRPr="00BC5766" w:rsidRDefault="00373FD4" w:rsidP="00373FD4">
      <w:pPr>
        <w:jc w:val="center"/>
        <w:rPr>
          <w:rFonts w:ascii="David" w:hAnsi="David" w:cs="David"/>
          <w:b/>
          <w:bCs/>
          <w:color w:val="FF0000"/>
          <w:sz w:val="48"/>
          <w:szCs w:val="48"/>
          <w:u w:val="single"/>
          <w:rtl/>
        </w:rPr>
      </w:pPr>
    </w:p>
    <w:p w14:paraId="4C99F263" w14:textId="77777777" w:rsidR="004F2F27" w:rsidRDefault="004F2F27" w:rsidP="004F2F27">
      <w:pPr>
        <w:bidi/>
        <w:spacing w:line="360" w:lineRule="auto"/>
        <w:rPr>
          <w:rFonts w:asciiTheme="minorBidi" w:hAnsiTheme="minorBidi" w:cs="David"/>
          <w:sz w:val="32"/>
          <w:szCs w:val="32"/>
          <w:rtl/>
        </w:rPr>
      </w:pPr>
    </w:p>
    <w:p w14:paraId="48F49F80" w14:textId="77777777" w:rsidR="004F2F27" w:rsidRDefault="004F2F27" w:rsidP="004F2F27">
      <w:pPr>
        <w:bidi/>
        <w:spacing w:line="360" w:lineRule="auto"/>
        <w:rPr>
          <w:rFonts w:asciiTheme="minorBidi" w:hAnsiTheme="minorBidi" w:cs="David"/>
          <w:sz w:val="32"/>
          <w:szCs w:val="32"/>
          <w:rtl/>
        </w:rPr>
      </w:pPr>
    </w:p>
    <w:p w14:paraId="6B97BBAD" w14:textId="77777777" w:rsidR="004F2F27" w:rsidRDefault="00E96486" w:rsidP="004F2F27">
      <w:pPr>
        <w:bidi/>
        <w:spacing w:line="360" w:lineRule="auto"/>
        <w:rPr>
          <w:rFonts w:asciiTheme="minorBidi" w:hAnsiTheme="minorBidi" w:cs="David"/>
          <w:sz w:val="32"/>
          <w:szCs w:val="32"/>
          <w:rtl/>
        </w:rPr>
      </w:pPr>
      <w:r>
        <w:rPr>
          <w:rFonts w:cs="David"/>
          <w:noProof/>
          <w:sz w:val="36"/>
          <w:szCs w:val="36"/>
          <w:rtl/>
        </w:rPr>
        <w:pict w14:anchorId="2311D226">
          <v:shape id="_x0000_s1036" type="#_x0000_t202" style="position:absolute;left:0;text-align:left;margin-left:110.45pt;margin-top:1.1pt;width:41.25pt;height:2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" strokecolor="white [3212]">
            <v:textbox>
              <w:txbxContent>
                <w:p w14:paraId="5B64E163" w14:textId="77777777" w:rsidR="00E96486" w:rsidRPr="000D0584" w:rsidRDefault="00E96486" w:rsidP="00373FD4">
                  <w:pPr>
                    <w:rPr>
                      <w:sz w:val="16"/>
                      <w:szCs w:val="16"/>
                    </w:rPr>
                  </w:pPr>
                  <w:r w:rsidRPr="000D0584">
                    <w:rPr>
                      <w:rFonts w:hint="cs"/>
                      <w:sz w:val="16"/>
                      <w:szCs w:val="16"/>
                      <w:rtl/>
                    </w:rPr>
                    <w:t>העברת מידע</w:t>
                  </w:r>
                </w:p>
              </w:txbxContent>
            </v:textbox>
          </v:shape>
        </w:pict>
      </w:r>
    </w:p>
    <w:p w14:paraId="3707D54F" w14:textId="77777777" w:rsidR="004F2F27" w:rsidRDefault="004F2F27" w:rsidP="004F2F27">
      <w:pPr>
        <w:bidi/>
        <w:spacing w:line="360" w:lineRule="auto"/>
        <w:rPr>
          <w:rFonts w:asciiTheme="minorBidi" w:hAnsiTheme="minorBidi" w:cs="David"/>
          <w:sz w:val="32"/>
          <w:szCs w:val="32"/>
          <w:rtl/>
        </w:rPr>
      </w:pPr>
    </w:p>
    <w:p w14:paraId="428EFC1C" w14:textId="77777777" w:rsidR="00AD04B4" w:rsidRDefault="00AD04B4" w:rsidP="00AD04B4">
      <w:pPr>
        <w:bidi/>
        <w:spacing w:line="360" w:lineRule="auto"/>
        <w:rPr>
          <w:rFonts w:asciiTheme="minorBidi" w:hAnsiTheme="minorBidi" w:cs="David"/>
          <w:sz w:val="32"/>
          <w:szCs w:val="32"/>
          <w:rtl/>
        </w:rPr>
      </w:pPr>
    </w:p>
    <w:p w14:paraId="026A91CC" w14:textId="77777777" w:rsidR="00AD04B4" w:rsidRDefault="00AD04B4" w:rsidP="00AD04B4">
      <w:pPr>
        <w:bidi/>
        <w:spacing w:line="360" w:lineRule="auto"/>
        <w:rPr>
          <w:rFonts w:asciiTheme="minorBidi" w:hAnsiTheme="minorBidi" w:cs="David"/>
          <w:sz w:val="32"/>
          <w:szCs w:val="32"/>
          <w:rtl/>
        </w:rPr>
      </w:pPr>
    </w:p>
    <w:p w14:paraId="4D67E77F" w14:textId="77777777" w:rsidR="00AD04B4" w:rsidRDefault="00AD04B4" w:rsidP="00AD04B4">
      <w:pPr>
        <w:bidi/>
        <w:spacing w:line="360" w:lineRule="auto"/>
        <w:rPr>
          <w:rFonts w:asciiTheme="minorBidi" w:hAnsiTheme="minorBidi" w:cs="David"/>
          <w:sz w:val="32"/>
          <w:szCs w:val="32"/>
          <w:rtl/>
        </w:rPr>
      </w:pPr>
    </w:p>
    <w:p w14:paraId="2628C94F" w14:textId="77777777" w:rsidR="00AD04B4" w:rsidRDefault="00AD04B4" w:rsidP="00AD04B4">
      <w:pPr>
        <w:bidi/>
        <w:spacing w:line="360" w:lineRule="auto"/>
        <w:rPr>
          <w:rFonts w:asciiTheme="minorBidi" w:hAnsiTheme="minorBidi" w:cs="David"/>
          <w:sz w:val="32"/>
          <w:szCs w:val="32"/>
          <w:rtl/>
        </w:rPr>
      </w:pPr>
    </w:p>
    <w:p w14:paraId="05BFA1D6" w14:textId="77777777" w:rsidR="00AD04B4" w:rsidRDefault="00AD04B4" w:rsidP="00AD04B4">
      <w:pPr>
        <w:bidi/>
        <w:spacing w:line="360" w:lineRule="auto"/>
        <w:rPr>
          <w:rFonts w:asciiTheme="minorBidi" w:hAnsiTheme="minorBidi" w:cs="David"/>
          <w:sz w:val="32"/>
          <w:szCs w:val="32"/>
          <w:rtl/>
        </w:rPr>
      </w:pPr>
    </w:p>
    <w:p w14:paraId="23B042D2" w14:textId="77777777" w:rsidR="00AD04B4" w:rsidRPr="004F2F27" w:rsidRDefault="00E96486" w:rsidP="00AD04B4">
      <w:pPr>
        <w:bidi/>
        <w:spacing w:line="360" w:lineRule="auto"/>
        <w:rPr>
          <w:rFonts w:asciiTheme="minorBidi" w:hAnsiTheme="minorBidi" w:cs="David"/>
          <w:sz w:val="32"/>
          <w:szCs w:val="32"/>
        </w:rPr>
      </w:pPr>
      <w:r>
        <w:rPr>
          <w:rFonts w:cs="David"/>
          <w:noProof/>
          <w:sz w:val="36"/>
          <w:szCs w:val="36"/>
        </w:rPr>
        <w:pict w14:anchorId="7DB7CB26">
          <v:shape id="_x0000_s1037" type="#_x0000_t202" style="position:absolute;left:0;text-align:left;margin-left:206.9pt;margin-top:1.3pt;width:41.25pt;height:26.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" strokecolor="white [3212]">
            <v:textbox>
              <w:txbxContent>
                <w:p w14:paraId="2AAE5635" w14:textId="77777777" w:rsidR="00E96486" w:rsidRPr="000D0584" w:rsidRDefault="00E96486" w:rsidP="00373FD4">
                  <w:pPr>
                    <w:rPr>
                      <w:sz w:val="16"/>
                      <w:szCs w:val="16"/>
                    </w:rPr>
                  </w:pPr>
                  <w:r>
                    <w:rPr>
                      <w:rFonts w:hint="cs"/>
                      <w:sz w:val="16"/>
                      <w:szCs w:val="16"/>
                      <w:rtl/>
                    </w:rPr>
                    <w:t>שליחת הודעות</w:t>
                  </w:r>
                </w:p>
              </w:txbxContent>
            </v:textbox>
            <w10:wrap type="square"/>
          </v:shape>
        </w:pict>
      </w:r>
    </w:p>
    <w:p w14:paraId="3C002EFB" w14:textId="77777777" w:rsidR="004F2F27" w:rsidRDefault="004F2F27" w:rsidP="004F2F27">
      <w:pPr>
        <w:bidi/>
        <w:rPr>
          <w:rFonts w:ascii="David" w:hAnsi="David" w:cs="David"/>
          <w:b/>
          <w:bCs/>
          <w:color w:val="FF0000"/>
          <w:sz w:val="48"/>
          <w:szCs w:val="48"/>
          <w:u w:val="single"/>
          <w:rtl/>
          <w:cs/>
        </w:rPr>
      </w:pPr>
    </w:p>
    <w:p w14:paraId="18524B63" w14:textId="46600FE3" w:rsidR="0089265A" w:rsidRPr="00AF1E22" w:rsidRDefault="001E393F" w:rsidP="00AF1E22">
      <w:pPr>
        <w:bidi/>
        <w:rPr>
          <w:rFonts w:cs="David"/>
          <w:sz w:val="32"/>
          <w:szCs w:val="32"/>
          <w:rtl/>
        </w:rPr>
      </w:pPr>
      <w:r>
        <w:rPr>
          <w:rFonts w:cs="David" w:hint="cs"/>
          <w:sz w:val="32"/>
          <w:szCs w:val="32"/>
          <w:rtl/>
        </w:rPr>
        <w:t>לפי הדיאגרמה הנ''ל ניתן להבין את הישויות הפועלות במערכת, וכן את היחסים ביניהן.</w:t>
      </w:r>
    </w:p>
    <w:p w14:paraId="2822D807" w14:textId="0C8FADB0" w:rsidR="00373FD4" w:rsidRDefault="00373FD4" w:rsidP="00373FD4">
      <w:pPr>
        <w:jc w:val="center"/>
        <w:rPr>
          <w:rFonts w:ascii="David" w:hAnsi="David" w:cs="David"/>
          <w:b/>
          <w:bCs/>
          <w:color w:val="FF0000"/>
          <w:sz w:val="48"/>
          <w:szCs w:val="48"/>
          <w:u w:val="single"/>
          <w:rtl/>
          <w:cs/>
          <w:lang w:val="he-IL"/>
        </w:rPr>
      </w:pPr>
      <w:r>
        <w:rPr>
          <w:rFonts w:ascii="David" w:hAnsi="David" w:cs="David" w:hint="cs"/>
          <w:b/>
          <w:bCs/>
          <w:color w:val="FF0000"/>
          <w:sz w:val="48"/>
          <w:szCs w:val="48"/>
          <w:u w:val="single"/>
          <w:rtl/>
          <w:cs/>
          <w:lang w:val="he-IL"/>
        </w:rPr>
        <w:lastRenderedPageBreak/>
        <w:t>איורים והמחשות</w:t>
      </w:r>
    </w:p>
    <w:p w14:paraId="7F0702F7" w14:textId="77777777" w:rsidR="001A5BFD" w:rsidRPr="00BC5766" w:rsidRDefault="001A5BFD" w:rsidP="00373FD4">
      <w:pPr>
        <w:jc w:val="center"/>
        <w:rPr>
          <w:rFonts w:ascii="David" w:hAnsi="David" w:cs="David"/>
          <w:b/>
          <w:bCs/>
          <w:color w:val="FF0000"/>
          <w:sz w:val="48"/>
          <w:szCs w:val="48"/>
          <w:u w:val="single"/>
        </w:rPr>
      </w:pPr>
    </w:p>
    <w:p w14:paraId="5BC64DD2" w14:textId="56E8E340" w:rsidR="00AD04B4" w:rsidRPr="00A1468D" w:rsidRDefault="00A1468D" w:rsidP="009D12F7">
      <w:pPr>
        <w:tabs>
          <w:tab w:val="left" w:pos="9555"/>
        </w:tabs>
        <w:jc w:val="right"/>
        <w:rPr>
          <w:rFonts w:ascii="David" w:hAnsi="David" w:cs="David"/>
          <w:sz w:val="32"/>
          <w:szCs w:val="32"/>
          <w:rtl/>
          <w:cs/>
        </w:rPr>
      </w:pPr>
      <w:r>
        <w:rPr>
          <w:rFonts w:ascii="David" w:hAnsi="David" w:cs="David" w:hint="cs"/>
          <w:sz w:val="32"/>
          <w:szCs w:val="32"/>
          <w:rtl/>
          <w:lang w:val="he-IL"/>
        </w:rPr>
        <w:t>1. הצגת טמפרטורה ולחות במודל ראשוני</w:t>
      </w:r>
    </w:p>
    <w:p w14:paraId="61A463DA" w14:textId="77777777" w:rsidR="00AD04B4" w:rsidRDefault="00AD04B4" w:rsidP="00373FD4">
      <w:pPr>
        <w:jc w:val="center"/>
        <w:rPr>
          <w:rFonts w:ascii="David" w:hAnsi="David" w:cs="David"/>
          <w:b/>
          <w:bCs/>
          <w:color w:val="FF0000"/>
          <w:sz w:val="48"/>
          <w:szCs w:val="48"/>
          <w:u w:val="single"/>
          <w:rtl/>
          <w:cs/>
          <w:lang w:val="he-IL"/>
        </w:rPr>
      </w:pPr>
      <w:r>
        <w:rPr>
          <w:rFonts w:asciiTheme="minorBidi" w:hAnsiTheme="minorBidi" w:cs="David" w:hint="cs"/>
          <w:b/>
          <w:bCs/>
          <w:noProof/>
          <w:sz w:val="28"/>
          <w:szCs w:val="28"/>
          <w:u w:val="single"/>
        </w:rPr>
        <w:drawing>
          <wp:anchor distT="0" distB="0" distL="114300" distR="114300" simplePos="0" relativeHeight="251652096" behindDoc="0" locked="0" layoutInCell="1" allowOverlap="1" wp14:anchorId="0EF97EB9" wp14:editId="5F00D8B0">
            <wp:simplePos x="0" y="0"/>
            <wp:positionH relativeFrom="margin">
              <wp:align>center</wp:align>
            </wp:positionH>
            <wp:positionV relativeFrom="paragraph">
              <wp:posOffset>198549</wp:posOffset>
            </wp:positionV>
            <wp:extent cx="4849653" cy="1990725"/>
            <wp:effectExtent l="0" t="0" r="8255" b="0"/>
            <wp:wrapNone/>
            <wp:docPr id="7" name="Picture 7" descr="C:\Users\Dror\Desktop\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ror\Desktop\GUI.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49653" cy="1990725"/>
                    </a:xfrm>
                    <a:prstGeom prst="rect">
                      <a:avLst/>
                    </a:prstGeom>
                    <a:noFill/>
                    <a:ln>
                      <a:noFill/>
                    </a:ln>
                  </pic:spPr>
                </pic:pic>
              </a:graphicData>
            </a:graphic>
          </wp:anchor>
        </w:drawing>
      </w:r>
    </w:p>
    <w:p w14:paraId="7A9797FB" w14:textId="77777777" w:rsidR="00373FD4" w:rsidRDefault="00373FD4" w:rsidP="00373FD4">
      <w:pPr>
        <w:jc w:val="center"/>
        <w:rPr>
          <w:rFonts w:ascii="David" w:hAnsi="David" w:cs="David"/>
          <w:b/>
          <w:bCs/>
          <w:color w:val="FF0000"/>
          <w:sz w:val="48"/>
          <w:szCs w:val="48"/>
          <w:u w:val="single"/>
          <w:rtl/>
          <w:cs/>
          <w:lang w:val="he-IL"/>
        </w:rPr>
      </w:pPr>
    </w:p>
    <w:p w14:paraId="24AE66B4" w14:textId="77777777" w:rsidR="00373FD4" w:rsidRDefault="00373FD4" w:rsidP="00AD04B4">
      <w:pPr>
        <w:rPr>
          <w:rFonts w:ascii="David" w:hAnsi="David" w:cs="David"/>
          <w:b/>
          <w:bCs/>
          <w:color w:val="FF0000"/>
          <w:sz w:val="48"/>
          <w:szCs w:val="48"/>
          <w:u w:val="single"/>
          <w:rtl/>
          <w:lang w:val="he-IL"/>
        </w:rPr>
      </w:pPr>
    </w:p>
    <w:p w14:paraId="51A6DE3B" w14:textId="77777777" w:rsidR="00BD0F07" w:rsidRDefault="00BD0F07" w:rsidP="00373FD4">
      <w:pPr>
        <w:jc w:val="center"/>
        <w:rPr>
          <w:rFonts w:ascii="David" w:hAnsi="David" w:cs="David"/>
          <w:b/>
          <w:bCs/>
          <w:color w:val="FF0000"/>
          <w:sz w:val="48"/>
          <w:szCs w:val="48"/>
          <w:u w:val="single"/>
          <w:rtl/>
          <w:lang w:val="he-IL"/>
        </w:rPr>
      </w:pPr>
    </w:p>
    <w:p w14:paraId="09A86B48" w14:textId="77777777" w:rsidR="00AD04B4" w:rsidRDefault="00AD04B4" w:rsidP="00373FD4">
      <w:pPr>
        <w:jc w:val="center"/>
        <w:rPr>
          <w:rFonts w:ascii="David" w:hAnsi="David" w:cs="David"/>
          <w:b/>
          <w:bCs/>
          <w:color w:val="FF0000"/>
          <w:sz w:val="48"/>
          <w:szCs w:val="48"/>
          <w:u w:val="single"/>
          <w:rtl/>
          <w:lang w:val="he-IL"/>
        </w:rPr>
      </w:pPr>
    </w:p>
    <w:p w14:paraId="1D286793" w14:textId="3D642E21" w:rsidR="00AD04B4" w:rsidRDefault="00BE34FE" w:rsidP="00373FD4">
      <w:pPr>
        <w:jc w:val="center"/>
        <w:rPr>
          <w:rFonts w:ascii="David" w:hAnsi="David" w:cs="David"/>
          <w:b/>
          <w:bCs/>
          <w:color w:val="FF0000"/>
          <w:sz w:val="48"/>
          <w:szCs w:val="48"/>
          <w:u w:val="single"/>
          <w:rtl/>
          <w:lang w:val="he-IL"/>
        </w:rPr>
      </w:pPr>
      <w:r>
        <w:rPr>
          <w:rStyle w:val="CommentReference"/>
          <w:rtl/>
        </w:rPr>
        <w:commentReference w:id="143"/>
      </w:r>
    </w:p>
    <w:p w14:paraId="474A9010" w14:textId="77777777" w:rsidR="001A5BFD" w:rsidRDefault="001A5BFD" w:rsidP="00373FD4">
      <w:pPr>
        <w:jc w:val="center"/>
        <w:rPr>
          <w:rFonts w:ascii="David" w:hAnsi="David" w:cs="David"/>
          <w:b/>
          <w:bCs/>
          <w:color w:val="FF0000"/>
          <w:sz w:val="48"/>
          <w:szCs w:val="48"/>
          <w:u w:val="single"/>
          <w:rtl/>
          <w:cs/>
          <w:lang w:val="he-IL"/>
        </w:rPr>
      </w:pPr>
    </w:p>
    <w:p w14:paraId="321A31A5" w14:textId="77777777" w:rsidR="009D12F7" w:rsidRDefault="009D12F7" w:rsidP="009D12F7">
      <w:pPr>
        <w:bidi/>
        <w:rPr>
          <w:rFonts w:asciiTheme="minorBidi" w:hAnsiTheme="minorBidi" w:cs="David"/>
          <w:sz w:val="28"/>
          <w:szCs w:val="28"/>
          <w:rtl/>
        </w:rPr>
      </w:pPr>
    </w:p>
    <w:p w14:paraId="31EF461B" w14:textId="53F6469D" w:rsidR="00373FD4" w:rsidRPr="00BD0F07" w:rsidRDefault="00A1468D" w:rsidP="009D12F7">
      <w:pPr>
        <w:bidi/>
        <w:rPr>
          <w:rFonts w:asciiTheme="minorBidi" w:hAnsiTheme="minorBidi" w:cs="David"/>
          <w:sz w:val="32"/>
          <w:szCs w:val="32"/>
          <w:rtl/>
        </w:rPr>
      </w:pPr>
      <w:r>
        <w:rPr>
          <w:rFonts w:asciiTheme="minorBidi" w:hAnsiTheme="minorBidi" w:cs="David" w:hint="cs"/>
          <w:sz w:val="32"/>
          <w:szCs w:val="32"/>
          <w:rtl/>
        </w:rPr>
        <w:t xml:space="preserve">2. </w:t>
      </w:r>
      <w:r w:rsidR="009D12F7" w:rsidRPr="00BD0F07">
        <w:rPr>
          <w:rFonts w:asciiTheme="minorBidi" w:hAnsiTheme="minorBidi" w:cs="David" w:hint="cs"/>
          <w:sz w:val="32"/>
          <w:szCs w:val="32"/>
          <w:rtl/>
        </w:rPr>
        <w:t>המחשת חיבור ר</w:t>
      </w:r>
      <w:r w:rsidR="001A5BFD">
        <w:rPr>
          <w:rFonts w:asciiTheme="minorBidi" w:hAnsiTheme="minorBidi" w:cs="David" w:hint="cs"/>
          <w:sz w:val="32"/>
          <w:szCs w:val="32"/>
          <w:rtl/>
        </w:rPr>
        <w:t>אשוני של הרכיבים לר</w:t>
      </w:r>
      <w:r>
        <w:rPr>
          <w:rFonts w:asciiTheme="minorBidi" w:hAnsiTheme="minorBidi" w:cs="David" w:hint="cs"/>
          <w:sz w:val="32"/>
          <w:szCs w:val="32"/>
          <w:rtl/>
        </w:rPr>
        <w:t>ספברי פאי</w:t>
      </w:r>
    </w:p>
    <w:p w14:paraId="4361585E" w14:textId="77777777" w:rsidR="00373FD4" w:rsidRDefault="00373FD4" w:rsidP="00373FD4">
      <w:pPr>
        <w:bidi/>
        <w:rPr>
          <w:rFonts w:asciiTheme="minorBidi" w:hAnsiTheme="minorBidi" w:cs="David"/>
          <w:sz w:val="28"/>
          <w:szCs w:val="28"/>
          <w:rtl/>
        </w:rPr>
      </w:pPr>
    </w:p>
    <w:p w14:paraId="0887F0D5" w14:textId="77777777" w:rsidR="00AD04B4" w:rsidRDefault="00AD04B4" w:rsidP="00373FD4">
      <w:pPr>
        <w:bidi/>
        <w:rPr>
          <w:rFonts w:asciiTheme="minorBidi" w:hAnsiTheme="minorBidi" w:cs="David"/>
          <w:sz w:val="28"/>
          <w:szCs w:val="28"/>
          <w:rtl/>
        </w:rPr>
      </w:pPr>
      <w:r>
        <w:rPr>
          <w:rFonts w:asciiTheme="minorBidi" w:hAnsiTheme="minorBidi" w:cs="David" w:hint="cs"/>
          <w:noProof/>
          <w:sz w:val="28"/>
          <w:szCs w:val="28"/>
        </w:rPr>
        <w:drawing>
          <wp:anchor distT="0" distB="0" distL="114300" distR="114300" simplePos="0" relativeHeight="251649024" behindDoc="0" locked="0" layoutInCell="1" allowOverlap="1" wp14:anchorId="6EF6332D" wp14:editId="3E85BD2B">
            <wp:simplePos x="0" y="0"/>
            <wp:positionH relativeFrom="margin">
              <wp:posOffset>1442852</wp:posOffset>
            </wp:positionH>
            <wp:positionV relativeFrom="paragraph">
              <wp:posOffset>155963</wp:posOffset>
            </wp:positionV>
            <wp:extent cx="4211974" cy="2368813"/>
            <wp:effectExtent l="0" t="0" r="0" b="0"/>
            <wp:wrapNone/>
            <wp:docPr id="8" name="Picture 8" descr="C:\Users\Dror\Desktop\המחשת חיבו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or\Desktop\המחשת חיבור.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13733" cy="2369802"/>
                    </a:xfrm>
                    <a:prstGeom prst="rect">
                      <a:avLst/>
                    </a:prstGeom>
                    <a:noFill/>
                    <a:ln>
                      <a:noFill/>
                    </a:ln>
                  </pic:spPr>
                </pic:pic>
              </a:graphicData>
            </a:graphic>
          </wp:anchor>
        </w:drawing>
      </w:r>
    </w:p>
    <w:p w14:paraId="622ED752" w14:textId="77777777" w:rsidR="00AD04B4" w:rsidRDefault="00AD04B4" w:rsidP="00AD04B4">
      <w:pPr>
        <w:bidi/>
        <w:rPr>
          <w:rFonts w:asciiTheme="minorBidi" w:hAnsiTheme="minorBidi" w:cs="David"/>
          <w:sz w:val="28"/>
          <w:szCs w:val="28"/>
          <w:rtl/>
        </w:rPr>
      </w:pPr>
    </w:p>
    <w:p w14:paraId="3A074A9E" w14:textId="77777777" w:rsidR="00AD04B4" w:rsidRDefault="00AD04B4" w:rsidP="00AD04B4">
      <w:pPr>
        <w:bidi/>
        <w:rPr>
          <w:rFonts w:asciiTheme="minorBidi" w:hAnsiTheme="minorBidi" w:cs="David"/>
          <w:sz w:val="28"/>
          <w:szCs w:val="28"/>
          <w:rtl/>
        </w:rPr>
      </w:pPr>
    </w:p>
    <w:p w14:paraId="44C66378" w14:textId="77777777" w:rsidR="00AD04B4" w:rsidRDefault="00AD04B4" w:rsidP="00AD04B4">
      <w:pPr>
        <w:bidi/>
        <w:rPr>
          <w:rFonts w:asciiTheme="minorBidi" w:hAnsiTheme="minorBidi" w:cs="David"/>
          <w:sz w:val="28"/>
          <w:szCs w:val="28"/>
          <w:rtl/>
        </w:rPr>
      </w:pPr>
    </w:p>
    <w:p w14:paraId="09E2C4CB" w14:textId="77777777" w:rsidR="00AD04B4" w:rsidRDefault="00AD04B4" w:rsidP="00AD04B4">
      <w:pPr>
        <w:bidi/>
        <w:rPr>
          <w:rFonts w:asciiTheme="minorBidi" w:hAnsiTheme="minorBidi" w:cs="David"/>
          <w:sz w:val="28"/>
          <w:szCs w:val="28"/>
          <w:rtl/>
        </w:rPr>
      </w:pPr>
    </w:p>
    <w:p w14:paraId="5BA45D30" w14:textId="77777777" w:rsidR="00AD04B4" w:rsidRDefault="00AD04B4" w:rsidP="00AD04B4">
      <w:pPr>
        <w:bidi/>
        <w:rPr>
          <w:rFonts w:asciiTheme="minorBidi" w:hAnsiTheme="minorBidi" w:cs="David"/>
          <w:sz w:val="28"/>
          <w:szCs w:val="28"/>
          <w:rtl/>
        </w:rPr>
      </w:pPr>
    </w:p>
    <w:p w14:paraId="4B97D22E" w14:textId="77777777" w:rsidR="00373FD4" w:rsidRDefault="00373FD4" w:rsidP="00AD04B4">
      <w:pPr>
        <w:bidi/>
        <w:rPr>
          <w:rFonts w:asciiTheme="minorBidi" w:hAnsiTheme="minorBidi" w:cs="David"/>
          <w:sz w:val="28"/>
          <w:szCs w:val="28"/>
          <w:rtl/>
        </w:rPr>
      </w:pPr>
    </w:p>
    <w:p w14:paraId="1A66FD17" w14:textId="77777777" w:rsidR="00AD04B4" w:rsidRDefault="00AD04B4" w:rsidP="00AD04B4">
      <w:pPr>
        <w:bidi/>
        <w:rPr>
          <w:rFonts w:asciiTheme="minorBidi" w:hAnsiTheme="minorBidi" w:cs="David"/>
          <w:sz w:val="28"/>
          <w:szCs w:val="28"/>
          <w:rtl/>
        </w:rPr>
      </w:pPr>
    </w:p>
    <w:p w14:paraId="7C080EAE" w14:textId="77777777" w:rsidR="00AD04B4" w:rsidRDefault="00AD04B4" w:rsidP="00AD04B4">
      <w:pPr>
        <w:bidi/>
        <w:rPr>
          <w:rFonts w:asciiTheme="minorBidi" w:hAnsiTheme="minorBidi" w:cs="David"/>
          <w:sz w:val="28"/>
          <w:szCs w:val="28"/>
          <w:rtl/>
        </w:rPr>
      </w:pPr>
    </w:p>
    <w:p w14:paraId="5C28134F" w14:textId="77777777" w:rsidR="00373FD4" w:rsidRDefault="00373FD4" w:rsidP="00373FD4">
      <w:pPr>
        <w:bidi/>
        <w:rPr>
          <w:rFonts w:asciiTheme="minorBidi" w:hAnsiTheme="minorBidi" w:cs="David"/>
          <w:sz w:val="32"/>
          <w:szCs w:val="32"/>
          <w:rtl/>
        </w:rPr>
      </w:pPr>
    </w:p>
    <w:p w14:paraId="34AF9662" w14:textId="5913E7DE" w:rsidR="00BD0F07" w:rsidRDefault="00BD0F07" w:rsidP="00BD0F07">
      <w:pPr>
        <w:bidi/>
        <w:rPr>
          <w:rFonts w:asciiTheme="minorBidi" w:hAnsiTheme="minorBidi" w:cs="David"/>
          <w:sz w:val="32"/>
          <w:szCs w:val="32"/>
          <w:rtl/>
        </w:rPr>
      </w:pPr>
    </w:p>
    <w:p w14:paraId="4F290ABD" w14:textId="77777777" w:rsidR="00BD0F07" w:rsidRDefault="00BD0F07" w:rsidP="00BD0F07">
      <w:pPr>
        <w:bidi/>
        <w:rPr>
          <w:rFonts w:asciiTheme="minorBidi" w:hAnsiTheme="minorBidi" w:cs="David"/>
          <w:sz w:val="32"/>
          <w:szCs w:val="32"/>
          <w:rtl/>
        </w:rPr>
      </w:pPr>
    </w:p>
    <w:p w14:paraId="748DC608" w14:textId="77777777" w:rsidR="009D12F7" w:rsidRDefault="009D12F7" w:rsidP="009D12F7">
      <w:pPr>
        <w:bidi/>
        <w:rPr>
          <w:rFonts w:asciiTheme="minorBidi" w:hAnsiTheme="minorBidi" w:cs="David"/>
          <w:sz w:val="32"/>
          <w:szCs w:val="32"/>
          <w:rtl/>
        </w:rPr>
      </w:pPr>
    </w:p>
    <w:p w14:paraId="7DF304C8" w14:textId="5711C7CB" w:rsidR="009D12F7" w:rsidRDefault="00A1468D" w:rsidP="009D12F7">
      <w:pPr>
        <w:bidi/>
        <w:rPr>
          <w:rStyle w:val="PageNumber"/>
        </w:rPr>
      </w:pPr>
      <w:r>
        <w:rPr>
          <w:rFonts w:asciiTheme="minorBidi" w:hAnsiTheme="minorBidi" w:cs="David" w:hint="cs"/>
          <w:sz w:val="32"/>
          <w:szCs w:val="32"/>
          <w:rtl/>
        </w:rPr>
        <w:lastRenderedPageBreak/>
        <w:t xml:space="preserve">3. </w:t>
      </w:r>
      <w:r w:rsidR="009D12F7">
        <w:rPr>
          <w:rFonts w:asciiTheme="minorBidi" w:hAnsiTheme="minorBidi" w:cs="David" w:hint="cs"/>
          <w:sz w:val="32"/>
          <w:szCs w:val="32"/>
          <w:rtl/>
        </w:rPr>
        <w:t xml:space="preserve">המחשת חיבור חיישן דופק לב ל </w:t>
      </w:r>
      <w:r w:rsidR="009D12F7" w:rsidRPr="009D12F7">
        <w:rPr>
          <w:rStyle w:val="PageNumber"/>
          <w:rFonts w:hint="cs"/>
          <w:sz w:val="32"/>
          <w:szCs w:val="32"/>
        </w:rPr>
        <w:t>RPI</w:t>
      </w:r>
      <w:r w:rsidR="009D12F7">
        <w:rPr>
          <w:rStyle w:val="PageNumber"/>
          <w:rFonts w:hint="cs"/>
        </w:rPr>
        <w:t xml:space="preserve"> </w:t>
      </w:r>
    </w:p>
    <w:p w14:paraId="6F0B71CD" w14:textId="77777777" w:rsidR="009D12F7" w:rsidRDefault="009D12F7" w:rsidP="009D12F7">
      <w:pPr>
        <w:bidi/>
        <w:rPr>
          <w:rStyle w:val="PageNumber"/>
        </w:rPr>
      </w:pPr>
    </w:p>
    <w:p w14:paraId="2519BD23" w14:textId="77777777" w:rsidR="009D12F7" w:rsidRDefault="009D12F7" w:rsidP="009D12F7">
      <w:pPr>
        <w:bidi/>
        <w:rPr>
          <w:rFonts w:asciiTheme="minorBidi" w:hAnsiTheme="minorBidi" w:cs="David"/>
          <w:sz w:val="32"/>
          <w:szCs w:val="32"/>
        </w:rPr>
      </w:pPr>
      <w:r>
        <w:rPr>
          <w:noProof/>
        </w:rPr>
        <w:drawing>
          <wp:inline distT="0" distB="0" distL="0" distR="0" wp14:anchorId="4B43F456" wp14:editId="2BB6DD4F">
            <wp:extent cx="5524500" cy="29051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524500" cy="2905125"/>
                    </a:xfrm>
                    <a:prstGeom prst="rect">
                      <a:avLst/>
                    </a:prstGeom>
                  </pic:spPr>
                </pic:pic>
              </a:graphicData>
            </a:graphic>
          </wp:inline>
        </w:drawing>
      </w:r>
    </w:p>
    <w:p w14:paraId="67799E56" w14:textId="17ECF9A1" w:rsidR="009D12F7" w:rsidRDefault="009D12F7" w:rsidP="009D12F7">
      <w:pPr>
        <w:bidi/>
        <w:rPr>
          <w:rFonts w:asciiTheme="minorBidi" w:hAnsiTheme="minorBidi" w:cs="David"/>
          <w:sz w:val="32"/>
          <w:szCs w:val="32"/>
        </w:rPr>
      </w:pPr>
      <w:r>
        <w:rPr>
          <w:rFonts w:asciiTheme="minorBidi" w:hAnsiTheme="minorBidi" w:cs="David" w:hint="cs"/>
          <w:sz w:val="32"/>
          <w:szCs w:val="32"/>
        </w:rPr>
        <w:t xml:space="preserve"> </w:t>
      </w:r>
    </w:p>
    <w:p w14:paraId="79316343" w14:textId="77777777" w:rsidR="001A5BFD" w:rsidRDefault="001A5BFD" w:rsidP="001A5BFD">
      <w:pPr>
        <w:bidi/>
        <w:rPr>
          <w:rFonts w:asciiTheme="minorBidi" w:hAnsiTheme="minorBidi" w:cs="David"/>
          <w:sz w:val="32"/>
          <w:szCs w:val="32"/>
          <w:rtl/>
        </w:rPr>
      </w:pPr>
    </w:p>
    <w:p w14:paraId="3FBC330B" w14:textId="77777777" w:rsidR="009D12F7" w:rsidRDefault="009D12F7" w:rsidP="009D12F7">
      <w:pPr>
        <w:bidi/>
        <w:rPr>
          <w:rFonts w:asciiTheme="minorBidi" w:hAnsiTheme="minorBidi" w:cs="David"/>
          <w:sz w:val="32"/>
          <w:szCs w:val="32"/>
          <w:rtl/>
        </w:rPr>
      </w:pPr>
    </w:p>
    <w:p w14:paraId="31FEF2C1" w14:textId="486D3DB2" w:rsidR="009D12F7" w:rsidRPr="001A5BFD" w:rsidRDefault="00A1468D" w:rsidP="009D12F7">
      <w:pPr>
        <w:shd w:val="clear" w:color="auto" w:fill="FFFFFF"/>
        <w:spacing w:after="0" w:line="240" w:lineRule="auto"/>
        <w:jc w:val="right"/>
        <w:rPr>
          <w:rFonts w:ascii="David" w:eastAsia="Times New Roman" w:hAnsi="David" w:cs="David"/>
          <w:color w:val="1B1C2A"/>
          <w:sz w:val="32"/>
          <w:szCs w:val="32"/>
          <w:rtl/>
        </w:rPr>
      </w:pPr>
      <w:r>
        <w:rPr>
          <w:rFonts w:ascii="David" w:eastAsia="Times New Roman" w:hAnsi="David" w:cs="David" w:hint="cs"/>
          <w:color w:val="1B1C2A"/>
          <w:sz w:val="32"/>
          <w:szCs w:val="32"/>
          <w:rtl/>
        </w:rPr>
        <w:t>על ידי גרפים</w:t>
      </w:r>
      <w:r w:rsidR="009D12F7" w:rsidRPr="001A5BFD">
        <w:rPr>
          <w:rFonts w:ascii="David" w:eastAsia="Times New Roman" w:hAnsi="David" w:cs="David"/>
          <w:color w:val="1B1C2A"/>
          <w:sz w:val="32"/>
          <w:szCs w:val="32"/>
        </w:rPr>
        <w:t> </w:t>
      </w:r>
      <w:r>
        <w:rPr>
          <w:rFonts w:ascii="David" w:eastAsia="Times New Roman" w:hAnsi="David" w:cs="David" w:hint="cs"/>
          <w:color w:val="1B1C2A"/>
          <w:sz w:val="32"/>
          <w:szCs w:val="32"/>
          <w:rtl/>
        </w:rPr>
        <w:t xml:space="preserve">4. </w:t>
      </w:r>
      <w:r w:rsidR="009D12F7" w:rsidRPr="001A5BFD">
        <w:rPr>
          <w:rFonts w:ascii="David" w:eastAsia="Times New Roman" w:hAnsi="David" w:cs="David"/>
          <w:color w:val="1B1C2A"/>
          <w:sz w:val="32"/>
          <w:szCs w:val="32"/>
          <w:rtl/>
        </w:rPr>
        <w:t>ניתן לראות תוצאות נתונים של הדופק וה</w:t>
      </w:r>
      <w:r w:rsidR="00E80300" w:rsidRPr="001A5BFD">
        <w:rPr>
          <w:rFonts w:ascii="David" w:eastAsia="Times New Roman" w:hAnsi="David" w:cs="David"/>
          <w:color w:val="1B1C2A"/>
          <w:sz w:val="32"/>
          <w:szCs w:val="32"/>
          <w:rtl/>
        </w:rPr>
        <w:t>י</w:t>
      </w:r>
      <w:r w:rsidR="009D12F7" w:rsidRPr="001A5BFD">
        <w:rPr>
          <w:rFonts w:ascii="David" w:eastAsia="Times New Roman" w:hAnsi="David" w:cs="David"/>
          <w:color w:val="1B1C2A"/>
          <w:sz w:val="32"/>
          <w:szCs w:val="32"/>
          <w:rtl/>
        </w:rPr>
        <w:t>סטוריה</w:t>
      </w:r>
    </w:p>
    <w:p w14:paraId="1CB3B413" w14:textId="77777777" w:rsidR="009D12F7" w:rsidRPr="009D12F7" w:rsidRDefault="009D12F7" w:rsidP="009D12F7">
      <w:pPr>
        <w:bidi/>
        <w:rPr>
          <w:rFonts w:asciiTheme="minorBidi" w:hAnsiTheme="minorBidi" w:cs="David"/>
          <w:sz w:val="32"/>
          <w:szCs w:val="32"/>
          <w:rtl/>
        </w:rPr>
      </w:pPr>
    </w:p>
    <w:p w14:paraId="35100E33" w14:textId="77777777" w:rsidR="009D12F7" w:rsidRDefault="009D12F7" w:rsidP="009D12F7">
      <w:pPr>
        <w:bidi/>
        <w:rPr>
          <w:rFonts w:asciiTheme="minorBidi" w:hAnsiTheme="minorBidi" w:cs="David"/>
          <w:sz w:val="32"/>
          <w:szCs w:val="32"/>
          <w:rtl/>
        </w:rPr>
      </w:pPr>
      <w:r>
        <w:rPr>
          <w:noProof/>
        </w:rPr>
        <w:drawing>
          <wp:inline distT="0" distB="0" distL="0" distR="0" wp14:anchorId="16F5DD49" wp14:editId="2154EC81">
            <wp:extent cx="5334000" cy="2762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334000" cy="2762250"/>
                    </a:xfrm>
                    <a:prstGeom prst="rect">
                      <a:avLst/>
                    </a:prstGeom>
                  </pic:spPr>
                </pic:pic>
              </a:graphicData>
            </a:graphic>
          </wp:inline>
        </w:drawing>
      </w:r>
    </w:p>
    <w:p w14:paraId="43FD9770" w14:textId="77777777" w:rsidR="009D12F7" w:rsidRDefault="009D12F7" w:rsidP="009D12F7">
      <w:pPr>
        <w:bidi/>
        <w:rPr>
          <w:rFonts w:asciiTheme="minorBidi" w:hAnsiTheme="minorBidi" w:cs="David"/>
          <w:sz w:val="32"/>
          <w:szCs w:val="32"/>
          <w:rtl/>
        </w:rPr>
      </w:pPr>
    </w:p>
    <w:p w14:paraId="72A78684" w14:textId="77777777" w:rsidR="009D12F7" w:rsidRDefault="009D12F7" w:rsidP="009D12F7">
      <w:pPr>
        <w:bidi/>
        <w:rPr>
          <w:rFonts w:asciiTheme="minorBidi" w:hAnsiTheme="minorBidi" w:cs="David"/>
          <w:sz w:val="32"/>
          <w:szCs w:val="32"/>
        </w:rPr>
      </w:pPr>
    </w:p>
    <w:p w14:paraId="1FE06633" w14:textId="487753D3" w:rsidR="009D12F7" w:rsidRPr="00AF1E22" w:rsidRDefault="00AF1E22" w:rsidP="00AF1E22">
      <w:pPr>
        <w:bidi/>
        <w:rPr>
          <w:rFonts w:asciiTheme="minorBidi" w:hAnsiTheme="minorBidi" w:cs="David"/>
          <w:sz w:val="32"/>
          <w:szCs w:val="32"/>
          <w:rtl/>
        </w:rPr>
      </w:pPr>
      <w:r w:rsidRPr="00AF1E22">
        <w:rPr>
          <w:rFonts w:asciiTheme="minorBidi" w:hAnsiTheme="minorBidi" w:cs="David" w:hint="cs"/>
          <w:sz w:val="32"/>
          <w:szCs w:val="32"/>
          <w:rtl/>
        </w:rPr>
        <w:lastRenderedPageBreak/>
        <w:t>5.</w:t>
      </w:r>
      <w:r>
        <w:rPr>
          <w:rFonts w:asciiTheme="minorBidi" w:hAnsiTheme="minorBidi" w:cs="David" w:hint="cs"/>
          <w:sz w:val="32"/>
          <w:szCs w:val="32"/>
          <w:rtl/>
        </w:rPr>
        <w:t xml:space="preserve"> </w:t>
      </w:r>
      <w:r w:rsidR="009D12F7" w:rsidRPr="00AF1E22">
        <w:rPr>
          <w:rFonts w:asciiTheme="minorBidi" w:hAnsiTheme="minorBidi" w:cs="David" w:hint="cs"/>
          <w:sz w:val="32"/>
          <w:szCs w:val="32"/>
          <w:rtl/>
        </w:rPr>
        <w:t xml:space="preserve">המחשת </w:t>
      </w:r>
      <w:r w:rsidR="00A1468D" w:rsidRPr="00AF1E22">
        <w:rPr>
          <w:rFonts w:asciiTheme="minorBidi" w:hAnsiTheme="minorBidi" w:cs="David" w:hint="cs"/>
          <w:sz w:val="32"/>
          <w:szCs w:val="32"/>
          <w:rtl/>
        </w:rPr>
        <w:t>חיבור נורה והפעלתה</w:t>
      </w:r>
    </w:p>
    <w:p w14:paraId="6CB7B770" w14:textId="77777777" w:rsidR="00AF1E22" w:rsidRPr="00AF1E22" w:rsidRDefault="00AF1E22" w:rsidP="00AF1E22">
      <w:pPr>
        <w:bidi/>
        <w:rPr>
          <w:rtl/>
        </w:rPr>
      </w:pPr>
    </w:p>
    <w:p w14:paraId="7EBD69E5" w14:textId="5E8F5169" w:rsidR="009D12F7" w:rsidRDefault="001A5BFD" w:rsidP="009D12F7">
      <w:pPr>
        <w:bidi/>
        <w:rPr>
          <w:rFonts w:asciiTheme="minorBidi" w:hAnsiTheme="minorBidi" w:cs="David"/>
          <w:sz w:val="32"/>
          <w:szCs w:val="32"/>
          <w:rtl/>
        </w:rPr>
      </w:pPr>
      <w:r>
        <w:rPr>
          <w:noProof/>
        </w:rPr>
        <w:drawing>
          <wp:anchor distT="0" distB="0" distL="114300" distR="114300" simplePos="0" relativeHeight="251645952" behindDoc="0" locked="0" layoutInCell="1" allowOverlap="1" wp14:anchorId="626B4D1A" wp14:editId="5201CB4E">
            <wp:simplePos x="0" y="0"/>
            <wp:positionH relativeFrom="column">
              <wp:posOffset>1552575</wp:posOffset>
            </wp:positionH>
            <wp:positionV relativeFrom="paragraph">
              <wp:posOffset>44450</wp:posOffset>
            </wp:positionV>
            <wp:extent cx="4112561" cy="394335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12561" cy="3943350"/>
                    </a:xfrm>
                    <a:prstGeom prst="rect">
                      <a:avLst/>
                    </a:prstGeom>
                  </pic:spPr>
                </pic:pic>
              </a:graphicData>
            </a:graphic>
          </wp:anchor>
        </w:drawing>
      </w:r>
    </w:p>
    <w:p w14:paraId="43947F4F" w14:textId="58981CA2" w:rsidR="00E46071" w:rsidRDefault="00E46071" w:rsidP="00E46071">
      <w:pPr>
        <w:bidi/>
        <w:rPr>
          <w:rFonts w:asciiTheme="minorBidi" w:hAnsiTheme="minorBidi" w:cs="David"/>
          <w:sz w:val="32"/>
          <w:szCs w:val="32"/>
        </w:rPr>
      </w:pPr>
    </w:p>
    <w:p w14:paraId="32E4E320" w14:textId="77777777" w:rsidR="009D12F7" w:rsidRDefault="009D12F7" w:rsidP="009D12F7">
      <w:pPr>
        <w:bidi/>
        <w:rPr>
          <w:rFonts w:asciiTheme="minorBidi" w:hAnsiTheme="minorBidi" w:cs="David"/>
          <w:sz w:val="32"/>
          <w:szCs w:val="32"/>
        </w:rPr>
      </w:pPr>
    </w:p>
    <w:p w14:paraId="11EA0BE8" w14:textId="77777777" w:rsidR="009D12F7" w:rsidRDefault="009D12F7" w:rsidP="009D12F7">
      <w:pPr>
        <w:bidi/>
        <w:rPr>
          <w:rFonts w:asciiTheme="minorBidi" w:hAnsiTheme="minorBidi" w:cs="David"/>
          <w:sz w:val="32"/>
          <w:szCs w:val="32"/>
        </w:rPr>
      </w:pPr>
    </w:p>
    <w:p w14:paraId="5AD78F7B" w14:textId="77777777" w:rsidR="009D12F7" w:rsidRDefault="009D12F7" w:rsidP="009D12F7">
      <w:pPr>
        <w:bidi/>
        <w:rPr>
          <w:rFonts w:asciiTheme="minorBidi" w:hAnsiTheme="minorBidi" w:cs="David"/>
          <w:sz w:val="32"/>
          <w:szCs w:val="32"/>
        </w:rPr>
      </w:pPr>
    </w:p>
    <w:p w14:paraId="1AA85779" w14:textId="77777777" w:rsidR="009D12F7" w:rsidRDefault="009D12F7" w:rsidP="009D12F7">
      <w:pPr>
        <w:bidi/>
        <w:rPr>
          <w:rFonts w:asciiTheme="minorBidi" w:hAnsiTheme="minorBidi" w:cs="David"/>
          <w:sz w:val="32"/>
          <w:szCs w:val="32"/>
        </w:rPr>
      </w:pPr>
    </w:p>
    <w:p w14:paraId="4730851D" w14:textId="77777777" w:rsidR="009D12F7" w:rsidRDefault="009D12F7" w:rsidP="009D12F7">
      <w:pPr>
        <w:bidi/>
        <w:rPr>
          <w:rFonts w:asciiTheme="minorBidi" w:hAnsiTheme="minorBidi" w:cs="David"/>
          <w:sz w:val="32"/>
          <w:szCs w:val="32"/>
        </w:rPr>
      </w:pPr>
    </w:p>
    <w:p w14:paraId="2B6F804E" w14:textId="4F971453" w:rsidR="009D12F7" w:rsidRDefault="009D12F7" w:rsidP="009D12F7">
      <w:pPr>
        <w:bidi/>
        <w:rPr>
          <w:rFonts w:asciiTheme="minorBidi" w:hAnsiTheme="minorBidi" w:cs="David"/>
          <w:sz w:val="32"/>
          <w:szCs w:val="32"/>
        </w:rPr>
      </w:pPr>
    </w:p>
    <w:p w14:paraId="71F38419" w14:textId="08BFEF3A" w:rsidR="001A5BFD" w:rsidRDefault="001A5BFD" w:rsidP="001A5BFD">
      <w:pPr>
        <w:bidi/>
        <w:rPr>
          <w:rFonts w:asciiTheme="minorBidi" w:hAnsiTheme="minorBidi" w:cs="David"/>
          <w:sz w:val="32"/>
          <w:szCs w:val="32"/>
        </w:rPr>
      </w:pPr>
    </w:p>
    <w:p w14:paraId="4649294F" w14:textId="77777777" w:rsidR="001A5BFD" w:rsidRDefault="001A5BFD" w:rsidP="001A5BFD">
      <w:pPr>
        <w:bidi/>
        <w:rPr>
          <w:rFonts w:asciiTheme="minorBidi" w:hAnsiTheme="minorBidi" w:cs="David"/>
          <w:sz w:val="32"/>
          <w:szCs w:val="32"/>
        </w:rPr>
      </w:pPr>
    </w:p>
    <w:p w14:paraId="7FB99DBA" w14:textId="38FDF1AC" w:rsidR="009D12F7" w:rsidRDefault="009D12F7" w:rsidP="009D12F7">
      <w:pPr>
        <w:bidi/>
        <w:rPr>
          <w:rFonts w:asciiTheme="minorBidi" w:hAnsiTheme="minorBidi" w:cs="David"/>
          <w:sz w:val="32"/>
          <w:szCs w:val="32"/>
        </w:rPr>
      </w:pPr>
    </w:p>
    <w:p w14:paraId="0EE4F42A" w14:textId="77777777" w:rsidR="009D12F7" w:rsidRDefault="009D12F7" w:rsidP="009D12F7">
      <w:pPr>
        <w:bidi/>
        <w:rPr>
          <w:rFonts w:asciiTheme="minorBidi" w:hAnsiTheme="minorBidi" w:cs="David"/>
          <w:sz w:val="32"/>
          <w:szCs w:val="32"/>
          <w:rtl/>
        </w:rPr>
      </w:pPr>
    </w:p>
    <w:p w14:paraId="0077B206" w14:textId="77777777" w:rsidR="009D12F7" w:rsidRDefault="009D12F7" w:rsidP="009D12F7">
      <w:pPr>
        <w:bidi/>
        <w:rPr>
          <w:rFonts w:asciiTheme="minorBidi" w:hAnsiTheme="minorBidi" w:cs="David"/>
          <w:sz w:val="32"/>
          <w:szCs w:val="32"/>
          <w:rtl/>
        </w:rPr>
      </w:pPr>
    </w:p>
    <w:p w14:paraId="0AF53D97" w14:textId="286ED63C" w:rsidR="009D12F7" w:rsidRPr="00A1468D" w:rsidRDefault="00A1468D" w:rsidP="00A1468D">
      <w:pPr>
        <w:bidi/>
        <w:rPr>
          <w:rFonts w:asciiTheme="minorBidi" w:hAnsiTheme="minorBidi" w:cs="David"/>
          <w:sz w:val="32"/>
          <w:szCs w:val="32"/>
          <w:rtl/>
        </w:rPr>
      </w:pPr>
      <w:r w:rsidRPr="00A1468D">
        <w:rPr>
          <w:rFonts w:asciiTheme="minorBidi" w:hAnsiTheme="minorBidi" w:cs="David" w:hint="cs"/>
          <w:sz w:val="32"/>
          <w:szCs w:val="32"/>
          <w:rtl/>
        </w:rPr>
        <w:t>6.</w:t>
      </w:r>
      <w:r>
        <w:rPr>
          <w:rFonts w:asciiTheme="minorBidi" w:hAnsiTheme="minorBidi" w:cs="David" w:hint="cs"/>
          <w:sz w:val="32"/>
          <w:szCs w:val="32"/>
          <w:rtl/>
        </w:rPr>
        <w:t xml:space="preserve"> </w:t>
      </w:r>
      <w:r w:rsidR="009D12F7" w:rsidRPr="00A1468D">
        <w:rPr>
          <w:rFonts w:asciiTheme="minorBidi" w:hAnsiTheme="minorBidi" w:cs="David" w:hint="cs"/>
          <w:sz w:val="32"/>
          <w:szCs w:val="32"/>
          <w:rtl/>
        </w:rPr>
        <w:t>דיאגרמה להבנת הקונספט של העברת הנתונים</w:t>
      </w:r>
    </w:p>
    <w:p w14:paraId="7D48802D" w14:textId="77777777" w:rsidR="00BD0F07" w:rsidRPr="00BD0F07" w:rsidRDefault="00BD0F07" w:rsidP="00BD0F07">
      <w:pPr>
        <w:bidi/>
        <w:rPr>
          <w:rFonts w:asciiTheme="minorBidi" w:hAnsiTheme="minorBidi" w:cs="David"/>
          <w:sz w:val="32"/>
          <w:szCs w:val="32"/>
          <w:rtl/>
        </w:rPr>
      </w:pPr>
      <w:r>
        <w:rPr>
          <w:rFonts w:asciiTheme="minorBidi" w:hAnsiTheme="minorBidi" w:cs="David" w:hint="cs"/>
          <w:noProof/>
          <w:sz w:val="28"/>
          <w:szCs w:val="28"/>
        </w:rPr>
        <w:drawing>
          <wp:anchor distT="0" distB="0" distL="114300" distR="114300" simplePos="0" relativeHeight="251650048" behindDoc="0" locked="0" layoutInCell="1" allowOverlap="1" wp14:anchorId="5F548688" wp14:editId="29E16340">
            <wp:simplePos x="0" y="0"/>
            <wp:positionH relativeFrom="margin">
              <wp:posOffset>647700</wp:posOffset>
            </wp:positionH>
            <wp:positionV relativeFrom="paragraph">
              <wp:posOffset>285750</wp:posOffset>
            </wp:positionV>
            <wp:extent cx="5712056" cy="3000375"/>
            <wp:effectExtent l="0" t="0" r="0" b="0"/>
            <wp:wrapNone/>
            <wp:docPr id="12" name="Picture 12" descr="C:\Users\Dror\Desktop\מעב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ror\Desktop\מעבר.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2056" cy="3000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6A3E23" w14:textId="77777777" w:rsidR="00BD0F07" w:rsidRDefault="00BD0F07" w:rsidP="00BD0F07">
      <w:pPr>
        <w:bidi/>
        <w:rPr>
          <w:rFonts w:asciiTheme="minorBidi" w:hAnsiTheme="minorBidi" w:cs="David"/>
          <w:sz w:val="28"/>
          <w:szCs w:val="28"/>
          <w:rtl/>
        </w:rPr>
      </w:pPr>
    </w:p>
    <w:p w14:paraId="43DEA9A5" w14:textId="77777777" w:rsidR="00BD0F07" w:rsidRDefault="00BD0F07" w:rsidP="00BD0F07">
      <w:pPr>
        <w:bidi/>
        <w:rPr>
          <w:rtl/>
        </w:rPr>
      </w:pPr>
    </w:p>
    <w:p w14:paraId="501EEC1E" w14:textId="77777777" w:rsidR="00BD0F07" w:rsidRDefault="00BD0F07" w:rsidP="00BD0F07">
      <w:pPr>
        <w:bidi/>
        <w:rPr>
          <w:rtl/>
        </w:rPr>
      </w:pPr>
    </w:p>
    <w:p w14:paraId="4D55182F" w14:textId="77777777" w:rsidR="00BD0F07" w:rsidRDefault="00BD0F07" w:rsidP="00BD0F07">
      <w:pPr>
        <w:bidi/>
        <w:rPr>
          <w:rtl/>
        </w:rPr>
      </w:pPr>
    </w:p>
    <w:p w14:paraId="548DA262" w14:textId="77777777" w:rsidR="00BD0F07" w:rsidRDefault="00BD0F07" w:rsidP="00BD0F07">
      <w:pPr>
        <w:bidi/>
        <w:rPr>
          <w:rtl/>
        </w:rPr>
      </w:pPr>
    </w:p>
    <w:p w14:paraId="589B653D" w14:textId="77777777" w:rsidR="00BD0F07" w:rsidRDefault="00BD0F07" w:rsidP="00BD0F07">
      <w:pPr>
        <w:bidi/>
        <w:rPr>
          <w:rtl/>
        </w:rPr>
      </w:pPr>
    </w:p>
    <w:p w14:paraId="5C87B49E" w14:textId="77777777" w:rsidR="00BD0F07" w:rsidRDefault="00BD0F07" w:rsidP="00BD0F07">
      <w:pPr>
        <w:bidi/>
        <w:rPr>
          <w:rtl/>
        </w:rPr>
      </w:pPr>
    </w:p>
    <w:p w14:paraId="5D28FAF9" w14:textId="77777777" w:rsidR="00BD0F07" w:rsidRDefault="00BD0F07" w:rsidP="00BD0F07">
      <w:pPr>
        <w:bidi/>
        <w:rPr>
          <w:rtl/>
        </w:rPr>
      </w:pPr>
    </w:p>
    <w:p w14:paraId="0830F9AD" w14:textId="66D32B57" w:rsidR="00BD0F07" w:rsidRDefault="00BD0F07" w:rsidP="00BD0F07">
      <w:pPr>
        <w:bidi/>
      </w:pPr>
    </w:p>
    <w:p w14:paraId="4E328C7C" w14:textId="54FE0C1C" w:rsidR="001A5BFD" w:rsidRDefault="001A5BFD" w:rsidP="001A5BFD">
      <w:pPr>
        <w:bidi/>
      </w:pPr>
    </w:p>
    <w:p w14:paraId="312366E3" w14:textId="77777777" w:rsidR="001A5BFD" w:rsidRDefault="001A5BFD" w:rsidP="001A5BFD">
      <w:pPr>
        <w:bidi/>
        <w:rPr>
          <w:rtl/>
        </w:rPr>
      </w:pPr>
    </w:p>
    <w:p w14:paraId="59E725CE" w14:textId="77777777" w:rsidR="00BD0F07" w:rsidRDefault="00BD0F07" w:rsidP="00BD0F07">
      <w:pPr>
        <w:bidi/>
        <w:rPr>
          <w:rtl/>
        </w:rPr>
      </w:pPr>
    </w:p>
    <w:p w14:paraId="13A24660" w14:textId="443128C5" w:rsidR="00BD0F07" w:rsidRDefault="00E96486" w:rsidP="00BD0F07">
      <w:pPr>
        <w:bidi/>
        <w:rPr>
          <w:rtl/>
        </w:rPr>
      </w:pPr>
      <w:r>
        <w:rPr>
          <w:rFonts w:cs="David"/>
          <w:noProof/>
          <w:sz w:val="36"/>
          <w:szCs w:val="36"/>
          <w:rtl/>
        </w:rPr>
        <w:pict w14:anchorId="369EB39B">
          <v:shape id="_x0000_s1039" type="#_x0000_t202" style="position:absolute;left:0;text-align:left;margin-left:106.5pt;margin-top:5.3pt;width:55.5pt;height:32.25pt;z-index:25167257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" filled="f" strokecolor="white [3212]">
            <v:textbox>
              <w:txbxContent>
                <w:p w14:paraId="29D43D9B" w14:textId="58B3BB3C" w:rsidR="00E96486" w:rsidRPr="00640CF3" w:rsidRDefault="00E96486" w:rsidP="00BD0F07">
                  <w:pPr>
                    <w:bidi/>
                    <w:rPr>
                      <w:rFonts w:cs="David"/>
                      <w:sz w:val="28"/>
                      <w:szCs w:val="28"/>
                      <w:rtl/>
                    </w:rPr>
                  </w:pPr>
                  <w:r>
                    <w:rPr>
                      <w:rFonts w:cs="David" w:hint="cs"/>
                      <w:sz w:val="28"/>
                      <w:szCs w:val="28"/>
                      <w:rtl/>
                    </w:rPr>
                    <w:t xml:space="preserve">8. </w:t>
                  </w:r>
                  <w:r>
                    <w:rPr>
                      <w:rFonts w:cs="David"/>
                      <w:sz w:val="28"/>
                      <w:szCs w:val="28"/>
                    </w:rPr>
                    <w:t>RP2</w:t>
                  </w:r>
                </w:p>
              </w:txbxContent>
            </v:textbox>
          </v:shape>
        </w:pict>
      </w:r>
      <w:r>
        <w:rPr>
          <w:rFonts w:cs="David"/>
          <w:noProof/>
          <w:sz w:val="36"/>
          <w:szCs w:val="36"/>
          <w:rtl/>
        </w:rPr>
        <w:pict w14:anchorId="23017BD9">
          <v:shape id="_x0000_s1038" type="#_x0000_t202" style="position:absolute;left:0;text-align:left;margin-left:381pt;margin-top:5.3pt;width:132.75pt;height:2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" filled="f" strokecolor="white [3212]">
            <v:textbox>
              <w:txbxContent>
                <w:p w14:paraId="6A61CC6A" w14:textId="4477003D" w:rsidR="00E96486" w:rsidRPr="00640CF3" w:rsidRDefault="00E96486" w:rsidP="00BD0F07">
                  <w:pPr>
                    <w:rPr>
                      <w:rFonts w:cs="David"/>
                      <w:sz w:val="28"/>
                      <w:szCs w:val="28"/>
                    </w:rPr>
                  </w:pPr>
                  <w:r>
                    <w:rPr>
                      <w:rFonts w:cs="David" w:hint="cs"/>
                      <w:sz w:val="28"/>
                      <w:szCs w:val="28"/>
                      <w:rtl/>
                    </w:rPr>
                    <w:t>7. מטריצת חיבורים</w:t>
                  </w:r>
                </w:p>
              </w:txbxContent>
            </v:textbox>
          </v:shape>
        </w:pict>
      </w:r>
    </w:p>
    <w:p w14:paraId="537291FD" w14:textId="01841BF5" w:rsidR="00BD0F07" w:rsidRDefault="00BD0F07" w:rsidP="00BD0F07">
      <w:pPr>
        <w:bidi/>
        <w:rPr>
          <w:rFonts w:asciiTheme="minorBidi" w:hAnsiTheme="minorBidi" w:cs="David"/>
          <w:sz w:val="32"/>
          <w:szCs w:val="32"/>
          <w:rtl/>
        </w:rPr>
      </w:pPr>
    </w:p>
    <w:p w14:paraId="6D576AD4" w14:textId="7E4D13B9" w:rsidR="00BD0F07" w:rsidRDefault="001A5BFD" w:rsidP="00BD0F07">
      <w:pPr>
        <w:bidi/>
        <w:rPr>
          <w:sz w:val="32"/>
          <w:szCs w:val="32"/>
          <w:rtl/>
        </w:rPr>
      </w:pPr>
      <w:r>
        <w:rPr>
          <w:rFonts w:asciiTheme="minorBidi" w:hAnsiTheme="minorBidi" w:cs="David"/>
          <w:noProof/>
          <w:sz w:val="28"/>
          <w:szCs w:val="28"/>
          <w:rtl/>
        </w:rPr>
        <w:drawing>
          <wp:anchor distT="0" distB="0" distL="114300" distR="114300" simplePos="0" relativeHeight="251640832" behindDoc="0" locked="0" layoutInCell="1" allowOverlap="1" wp14:anchorId="0AF90163" wp14:editId="46A96804">
            <wp:simplePos x="0" y="0"/>
            <wp:positionH relativeFrom="column">
              <wp:posOffset>4371975</wp:posOffset>
            </wp:positionH>
            <wp:positionV relativeFrom="paragraph">
              <wp:posOffset>5080</wp:posOffset>
            </wp:positionV>
            <wp:extent cx="2345367" cy="2076450"/>
            <wp:effectExtent l="0" t="0" r="0" b="0"/>
            <wp:wrapNone/>
            <wp:docPr id="13" name="Picture 13" descr="C:\Users\Dror\Desktop\product_1347_18718_0x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or\Desktop\product_1347_18718_0x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45367" cy="2076450"/>
                    </a:xfrm>
                    <a:prstGeom prst="rect">
                      <a:avLst/>
                    </a:prstGeom>
                    <a:noFill/>
                    <a:ln>
                      <a:noFill/>
                    </a:ln>
                  </pic:spPr>
                </pic:pic>
              </a:graphicData>
            </a:graphic>
          </wp:anchor>
        </w:drawing>
      </w:r>
      <w:r>
        <w:rPr>
          <w:rFonts w:asciiTheme="minorBidi" w:hAnsiTheme="minorBidi" w:cs="David"/>
          <w:noProof/>
          <w:sz w:val="28"/>
          <w:szCs w:val="28"/>
          <w:rtl/>
        </w:rPr>
        <w:drawing>
          <wp:anchor distT="0" distB="0" distL="114300" distR="114300" simplePos="0" relativeHeight="251644928" behindDoc="0" locked="0" layoutInCell="1" allowOverlap="1" wp14:anchorId="3CB06EDA" wp14:editId="6C082C27">
            <wp:simplePos x="0" y="0"/>
            <wp:positionH relativeFrom="column">
              <wp:posOffset>361950</wp:posOffset>
            </wp:positionH>
            <wp:positionV relativeFrom="paragraph">
              <wp:posOffset>172720</wp:posOffset>
            </wp:positionV>
            <wp:extent cx="2733643" cy="1838325"/>
            <wp:effectExtent l="0" t="0" r="0" b="0"/>
            <wp:wrapNone/>
            <wp:docPr id="14" name="Picture 14" descr="C:\Users\Dror\Desktop\product_4810_19291_0x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ror\Desktop\product_4810_19291_0x0.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33643" cy="1838325"/>
                    </a:xfrm>
                    <a:prstGeom prst="rect">
                      <a:avLst/>
                    </a:prstGeom>
                    <a:noFill/>
                    <a:ln>
                      <a:noFill/>
                    </a:ln>
                  </pic:spPr>
                </pic:pic>
              </a:graphicData>
            </a:graphic>
          </wp:anchor>
        </w:drawing>
      </w:r>
    </w:p>
    <w:p w14:paraId="4DAA31A3" w14:textId="6669A789" w:rsidR="00BD0F07" w:rsidRDefault="00BD0F07" w:rsidP="00BD0F07">
      <w:pPr>
        <w:bidi/>
        <w:rPr>
          <w:sz w:val="32"/>
          <w:szCs w:val="32"/>
          <w:rtl/>
        </w:rPr>
      </w:pPr>
    </w:p>
    <w:p w14:paraId="153F2657" w14:textId="3B26F937" w:rsidR="00BD0F07" w:rsidRDefault="00BD0F07" w:rsidP="00BD0F07">
      <w:pPr>
        <w:bidi/>
        <w:rPr>
          <w:sz w:val="32"/>
          <w:szCs w:val="32"/>
          <w:rtl/>
        </w:rPr>
      </w:pPr>
    </w:p>
    <w:p w14:paraId="32AE8F34" w14:textId="77777777" w:rsidR="00BD0F07" w:rsidRDefault="00BD0F07" w:rsidP="00BD0F07">
      <w:pPr>
        <w:bidi/>
        <w:rPr>
          <w:sz w:val="32"/>
          <w:szCs w:val="32"/>
          <w:rtl/>
        </w:rPr>
      </w:pPr>
    </w:p>
    <w:p w14:paraId="6DB88F2F" w14:textId="77777777" w:rsidR="00BD0F07" w:rsidRDefault="00BD0F07" w:rsidP="00BD0F07">
      <w:pPr>
        <w:bidi/>
        <w:rPr>
          <w:sz w:val="32"/>
          <w:szCs w:val="32"/>
          <w:rtl/>
        </w:rPr>
      </w:pPr>
    </w:p>
    <w:p w14:paraId="5C5A0159" w14:textId="77777777" w:rsidR="00BD0F07" w:rsidRDefault="00BD0F07" w:rsidP="00BD0F07">
      <w:pPr>
        <w:bidi/>
        <w:rPr>
          <w:sz w:val="32"/>
          <w:szCs w:val="32"/>
          <w:rtl/>
        </w:rPr>
      </w:pPr>
    </w:p>
    <w:p w14:paraId="670B37E6" w14:textId="11A0FD05" w:rsidR="00BD0F07" w:rsidRDefault="00BD0F07" w:rsidP="00BD0F07">
      <w:pPr>
        <w:bidi/>
        <w:rPr>
          <w:sz w:val="32"/>
          <w:szCs w:val="32"/>
          <w:rtl/>
        </w:rPr>
      </w:pPr>
    </w:p>
    <w:p w14:paraId="346C5383" w14:textId="77777777" w:rsidR="00BD0F07" w:rsidRDefault="00BD0F07" w:rsidP="00BD0F07">
      <w:pPr>
        <w:bidi/>
        <w:rPr>
          <w:sz w:val="32"/>
          <w:szCs w:val="32"/>
          <w:rtl/>
        </w:rPr>
      </w:pPr>
    </w:p>
    <w:p w14:paraId="3ACCA414" w14:textId="77777777" w:rsidR="00BD0F07" w:rsidRDefault="00BD0F07" w:rsidP="00BD0F07">
      <w:pPr>
        <w:bidi/>
        <w:rPr>
          <w:sz w:val="32"/>
          <w:szCs w:val="32"/>
          <w:rtl/>
        </w:rPr>
      </w:pPr>
    </w:p>
    <w:p w14:paraId="57BF64C9" w14:textId="77777777" w:rsidR="00BD0F07" w:rsidRDefault="00AC7D0E" w:rsidP="00BD0F07">
      <w:pPr>
        <w:bidi/>
        <w:rPr>
          <w:sz w:val="32"/>
          <w:szCs w:val="32"/>
          <w:rtl/>
        </w:rPr>
      </w:pPr>
      <w:r>
        <w:rPr>
          <w:rFonts w:asciiTheme="minorBidi" w:hAnsiTheme="minorBidi" w:cs="David"/>
          <w:noProof/>
          <w:sz w:val="28"/>
          <w:szCs w:val="28"/>
          <w:rtl/>
        </w:rPr>
        <w:drawing>
          <wp:anchor distT="0" distB="0" distL="114300" distR="114300" simplePos="0" relativeHeight="251651072" behindDoc="0" locked="0" layoutInCell="1" allowOverlap="1" wp14:anchorId="015D1096" wp14:editId="1092D80C">
            <wp:simplePos x="0" y="0"/>
            <wp:positionH relativeFrom="column">
              <wp:posOffset>4029075</wp:posOffset>
            </wp:positionH>
            <wp:positionV relativeFrom="paragraph">
              <wp:posOffset>9525</wp:posOffset>
            </wp:positionV>
            <wp:extent cx="2496820" cy="1543050"/>
            <wp:effectExtent l="0" t="0" r="0" b="0"/>
            <wp:wrapSquare wrapText="bothSides"/>
            <wp:docPr id="25" name="Picture 25" descr="C:\Users\Dror\Desktop\dht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ror\Desktop\dht2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96820" cy="1543050"/>
                    </a:xfrm>
                    <a:prstGeom prst="rect">
                      <a:avLst/>
                    </a:prstGeom>
                    <a:noFill/>
                    <a:ln>
                      <a:noFill/>
                    </a:ln>
                  </pic:spPr>
                </pic:pic>
              </a:graphicData>
            </a:graphic>
          </wp:anchor>
        </w:drawing>
      </w:r>
    </w:p>
    <w:p w14:paraId="648A64D5" w14:textId="7CB1D8C0" w:rsidR="00BD0F07" w:rsidRDefault="00E96486" w:rsidP="00BD0F07">
      <w:pPr>
        <w:bidi/>
        <w:rPr>
          <w:sz w:val="32"/>
          <w:szCs w:val="32"/>
          <w:rtl/>
        </w:rPr>
      </w:pPr>
      <w:r>
        <w:rPr>
          <w:rFonts w:cs="David"/>
          <w:noProof/>
          <w:sz w:val="36"/>
          <w:szCs w:val="36"/>
          <w:rtl/>
        </w:rPr>
        <w:pict w14:anchorId="678B9920">
          <v:shape id="_x0000_s1040" type="#_x0000_t202" style="position:absolute;left:0;text-align:left;margin-left:48pt;margin-top:5.15pt;width:122.25pt;height:39.75pt;z-index:251673600;visibility:visible;mso-height-percent:0;mso-wrap-distance-left:9pt;mso-wrap-distance-top:0;mso-wrap-distance-right:9pt;mso-wrap-distance-bottom:0;mso-position-horizontal:absolute;mso-position-horizontal-relative:text;mso-position-vertical:absolute;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" filled="f" strokecolor="white [3212]">
            <v:textbox>
              <w:txbxContent>
                <w:p w14:paraId="5A745346" w14:textId="4C44CDBE" w:rsidR="00E96486" w:rsidRPr="00640CF3" w:rsidRDefault="00E96486" w:rsidP="00AC7D0E">
                  <w:pPr>
                    <w:bidi/>
                    <w:rPr>
                      <w:rFonts w:cs="David"/>
                      <w:sz w:val="28"/>
                      <w:szCs w:val="28"/>
                    </w:rPr>
                  </w:pPr>
                  <w:r>
                    <w:rPr>
                      <w:rFonts w:cs="David" w:hint="cs"/>
                      <w:sz w:val="28"/>
                      <w:szCs w:val="28"/>
                      <w:rtl/>
                    </w:rPr>
                    <w:t xml:space="preserve">9. </w:t>
                  </w:r>
                  <w:r w:rsidRPr="00640CF3">
                    <w:rPr>
                      <w:rFonts w:cs="David" w:hint="cs"/>
                      <w:sz w:val="28"/>
                      <w:szCs w:val="28"/>
                      <w:rtl/>
                    </w:rPr>
                    <w:t xml:space="preserve">חיישן טמפרטורה-לחות  </w:t>
                  </w:r>
                  <w:r w:rsidRPr="00640CF3">
                    <w:rPr>
                      <w:rFonts w:cs="David"/>
                      <w:sz w:val="28"/>
                      <w:szCs w:val="28"/>
                    </w:rPr>
                    <w:t>DHT22</w:t>
                  </w:r>
                </w:p>
              </w:txbxContent>
            </v:textbox>
          </v:shape>
        </w:pict>
      </w:r>
    </w:p>
    <w:p w14:paraId="2C4B3C36" w14:textId="77777777" w:rsidR="00BD0F07" w:rsidRDefault="00BD0F07" w:rsidP="00BD0F07">
      <w:pPr>
        <w:bidi/>
        <w:rPr>
          <w:sz w:val="32"/>
          <w:szCs w:val="32"/>
          <w:rtl/>
        </w:rPr>
      </w:pPr>
    </w:p>
    <w:p w14:paraId="5D51AE9E" w14:textId="77777777" w:rsidR="00BD0F07" w:rsidRDefault="00BD0F07" w:rsidP="00BD0F07">
      <w:pPr>
        <w:bidi/>
        <w:rPr>
          <w:sz w:val="32"/>
          <w:szCs w:val="32"/>
          <w:rtl/>
        </w:rPr>
      </w:pPr>
    </w:p>
    <w:p w14:paraId="21A4DCC9" w14:textId="77777777" w:rsidR="00BD0F07" w:rsidRDefault="00BD0F07" w:rsidP="00BD0F07">
      <w:pPr>
        <w:bidi/>
        <w:rPr>
          <w:sz w:val="32"/>
          <w:szCs w:val="32"/>
          <w:rtl/>
        </w:rPr>
      </w:pPr>
    </w:p>
    <w:p w14:paraId="4CB6C863" w14:textId="5856AE4E" w:rsidR="00AC7D0E" w:rsidRDefault="00AC7D0E" w:rsidP="00AC7D0E">
      <w:pPr>
        <w:bidi/>
        <w:rPr>
          <w:sz w:val="32"/>
          <w:szCs w:val="32"/>
          <w:rtl/>
        </w:rPr>
      </w:pPr>
    </w:p>
    <w:p w14:paraId="1069CBA4" w14:textId="77777777" w:rsidR="00E91E83" w:rsidRDefault="00E91E83" w:rsidP="00E91E83">
      <w:pPr>
        <w:bidi/>
        <w:rPr>
          <w:sz w:val="32"/>
          <w:szCs w:val="32"/>
        </w:rPr>
      </w:pPr>
    </w:p>
    <w:p w14:paraId="579A3B58" w14:textId="3F7F0395" w:rsidR="00E8503C" w:rsidRDefault="00E91E83" w:rsidP="00E8503C">
      <w:pPr>
        <w:bidi/>
        <w:rPr>
          <w:sz w:val="32"/>
          <w:szCs w:val="32"/>
        </w:rPr>
      </w:pPr>
      <w:r>
        <w:rPr>
          <w:noProof/>
        </w:rPr>
        <w:drawing>
          <wp:anchor distT="0" distB="0" distL="114300" distR="114300" simplePos="0" relativeHeight="251653120" behindDoc="0" locked="0" layoutInCell="1" allowOverlap="1" wp14:anchorId="09173EAB" wp14:editId="6C76EBD8">
            <wp:simplePos x="0" y="0"/>
            <wp:positionH relativeFrom="column">
              <wp:posOffset>4105276</wp:posOffset>
            </wp:positionH>
            <wp:positionV relativeFrom="paragraph">
              <wp:posOffset>334010</wp:posOffset>
            </wp:positionV>
            <wp:extent cx="2038350" cy="2038350"/>
            <wp:effectExtent l="0" t="0" r="0" b="0"/>
            <wp:wrapNone/>
            <wp:docPr id="1" name="Picture 1" descr="C:\Users\Dror\AppData\Local\Microsoft\Windows\INetCache\Content.Word\1pcs-font-b-Sensor-b-font-Pulsesensor-Biosensor-For-Arduino-font-b-Pulse-b-font-f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ror\AppData\Local\Microsoft\Windows\INetCache\Content.Word\1pcs-font-b-Sensor-b-font-Pulsesensor-Biosensor-For-Arduino-font-b-Pulse-b-font-font.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38350" cy="2038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64EB44" w14:textId="06B953F5" w:rsidR="00E8503C" w:rsidRDefault="00E96486" w:rsidP="00E8503C">
      <w:pPr>
        <w:bidi/>
        <w:rPr>
          <w:sz w:val="32"/>
          <w:szCs w:val="32"/>
        </w:rPr>
      </w:pPr>
      <w:r>
        <w:rPr>
          <w:noProof/>
          <w:sz w:val="32"/>
          <w:szCs w:val="32"/>
        </w:rPr>
        <w:pict w14:anchorId="678B9920">
          <v:shape id="_x0000_s1042" type="#_x0000_t202" style="position:absolute;left:0;text-align:left;margin-left:51pt;margin-top:25.75pt;width:122.25pt;height:28.15pt;z-index:2516746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" filled="f" strokecolor="white [3212]">
            <v:textbox>
              <w:txbxContent>
                <w:p w14:paraId="2A8ED754" w14:textId="08456A81" w:rsidR="00E96486" w:rsidRPr="00640CF3" w:rsidRDefault="00E96486" w:rsidP="00E8503C">
                  <w:pPr>
                    <w:bidi/>
                    <w:rPr>
                      <w:rFonts w:cs="David"/>
                      <w:sz w:val="28"/>
                      <w:szCs w:val="28"/>
                    </w:rPr>
                  </w:pPr>
                  <w:r>
                    <w:rPr>
                      <w:rFonts w:cs="David"/>
                      <w:sz w:val="28"/>
                      <w:szCs w:val="28"/>
                    </w:rPr>
                    <w:t>10</w:t>
                  </w:r>
                  <w:r>
                    <w:rPr>
                      <w:rFonts w:cs="David" w:hint="cs"/>
                      <w:sz w:val="28"/>
                      <w:szCs w:val="28"/>
                      <w:rtl/>
                    </w:rPr>
                    <w:t xml:space="preserve">. </w:t>
                  </w:r>
                  <w:r w:rsidRPr="00640CF3">
                    <w:rPr>
                      <w:rFonts w:cs="David" w:hint="cs"/>
                      <w:sz w:val="28"/>
                      <w:szCs w:val="28"/>
                      <w:rtl/>
                    </w:rPr>
                    <w:t xml:space="preserve">חיישן </w:t>
                  </w:r>
                  <w:r>
                    <w:rPr>
                      <w:rFonts w:cs="David" w:hint="cs"/>
                      <w:sz w:val="28"/>
                      <w:szCs w:val="28"/>
                      <w:rtl/>
                    </w:rPr>
                    <w:t>דופק -לב</w:t>
                  </w:r>
                </w:p>
              </w:txbxContent>
            </v:textbox>
          </v:shape>
        </w:pict>
      </w:r>
    </w:p>
    <w:p w14:paraId="0019D15B" w14:textId="1900E57B" w:rsidR="00E8503C" w:rsidRDefault="00E8503C" w:rsidP="00E8503C">
      <w:pPr>
        <w:bidi/>
        <w:rPr>
          <w:sz w:val="32"/>
          <w:szCs w:val="32"/>
        </w:rPr>
      </w:pPr>
    </w:p>
    <w:p w14:paraId="5270648B" w14:textId="70905094" w:rsidR="00E8503C" w:rsidRDefault="00E8503C" w:rsidP="00E8503C">
      <w:pPr>
        <w:bidi/>
        <w:rPr>
          <w:sz w:val="32"/>
          <w:szCs w:val="32"/>
          <w:rtl/>
        </w:rPr>
      </w:pPr>
    </w:p>
    <w:p w14:paraId="6B702A8F" w14:textId="3001D995" w:rsidR="00E91E83" w:rsidRDefault="00E91E83" w:rsidP="00E91E83">
      <w:pPr>
        <w:bidi/>
        <w:rPr>
          <w:sz w:val="32"/>
          <w:szCs w:val="32"/>
          <w:rtl/>
        </w:rPr>
      </w:pPr>
    </w:p>
    <w:p w14:paraId="1B324EBD" w14:textId="38E257FF" w:rsidR="00AC7D0E" w:rsidRDefault="00AC7D0E" w:rsidP="00AC7D0E">
      <w:pPr>
        <w:bidi/>
        <w:rPr>
          <w:sz w:val="32"/>
          <w:szCs w:val="32"/>
          <w:rtl/>
        </w:rPr>
      </w:pPr>
    </w:p>
    <w:p w14:paraId="74037B27" w14:textId="77777777" w:rsidR="00AC7D0E" w:rsidRPr="00BC5766" w:rsidRDefault="00AC7D0E" w:rsidP="00AC7D0E">
      <w:pPr>
        <w:jc w:val="center"/>
        <w:rPr>
          <w:rFonts w:ascii="David" w:hAnsi="David" w:cs="David"/>
          <w:b/>
          <w:bCs/>
          <w:color w:val="FF0000"/>
          <w:sz w:val="48"/>
          <w:szCs w:val="48"/>
          <w:u w:val="single"/>
        </w:rPr>
      </w:pPr>
      <w:r>
        <w:rPr>
          <w:rFonts w:ascii="David" w:hAnsi="David" w:cs="David" w:hint="cs"/>
          <w:b/>
          <w:bCs/>
          <w:color w:val="FF0000"/>
          <w:sz w:val="48"/>
          <w:szCs w:val="48"/>
          <w:u w:val="single"/>
          <w:rtl/>
          <w:cs/>
          <w:lang w:val="he-IL"/>
        </w:rPr>
        <w:lastRenderedPageBreak/>
        <w:t>אילוצים ונקודות תורפה</w:t>
      </w:r>
    </w:p>
    <w:p w14:paraId="449886D9" w14:textId="77777777" w:rsidR="00AC7D0E" w:rsidRPr="00AC7D0E" w:rsidRDefault="00AC7D0E" w:rsidP="00AC7D0E">
      <w:pPr>
        <w:bidi/>
        <w:spacing w:line="360" w:lineRule="auto"/>
        <w:jc w:val="center"/>
        <w:rPr>
          <w:rFonts w:ascii="David" w:hAnsi="David" w:cs="David"/>
          <w:b/>
          <w:bCs/>
          <w:color w:val="FF0000"/>
          <w:sz w:val="32"/>
          <w:szCs w:val="32"/>
          <w:u w:val="single"/>
          <w:rtl/>
          <w:cs/>
          <w:lang w:val="he-IL"/>
        </w:rPr>
      </w:pPr>
    </w:p>
    <w:p w14:paraId="2A79FA17" w14:textId="173C27A1" w:rsidR="001F5CC7" w:rsidRDefault="00AC7D0E" w:rsidP="00BC5766">
      <w:pPr>
        <w:bidi/>
        <w:spacing w:line="360" w:lineRule="auto"/>
        <w:rPr>
          <w:rFonts w:ascii="ArialMT" w:cs="David"/>
          <w:sz w:val="32"/>
          <w:szCs w:val="32"/>
          <w:rtl/>
        </w:rPr>
      </w:pPr>
      <w:bookmarkStart w:id="144" w:name="OLE_LINK3"/>
      <w:r w:rsidRPr="00AC7D0E">
        <w:rPr>
          <w:rFonts w:ascii="ArialMT" w:cs="David" w:hint="cs"/>
          <w:sz w:val="32"/>
          <w:szCs w:val="32"/>
          <w:rtl/>
        </w:rPr>
        <w:t xml:space="preserve">המערכת מתבססת על טכנולוגיית קוד פתוח. </w:t>
      </w:r>
      <w:r w:rsidR="00BC5766">
        <w:rPr>
          <w:rFonts w:ascii="ArialMT" w:cs="David" w:hint="cs"/>
          <w:sz w:val="32"/>
          <w:szCs w:val="32"/>
          <w:rtl/>
        </w:rPr>
        <w:t>נצ</w:t>
      </w:r>
      <w:r w:rsidR="001F5CC7">
        <w:rPr>
          <w:rFonts w:ascii="ArialMT" w:cs="David" w:hint="cs"/>
          <w:sz w:val="32"/>
          <w:szCs w:val="32"/>
          <w:rtl/>
        </w:rPr>
        <w:t>רכנו</w:t>
      </w:r>
      <w:r w:rsidRPr="00AC7D0E">
        <w:rPr>
          <w:rFonts w:ascii="ArialMT" w:cs="David" w:hint="cs"/>
          <w:sz w:val="32"/>
          <w:szCs w:val="32"/>
          <w:rtl/>
        </w:rPr>
        <w:t xml:space="preserve"> לבצע שינויים והתאמות כדי להרכיב את המערכת שלנו. מכאן עלולות לנבוע בעיות של גרסאות בחלקים השונים אשר נצטרך להתגבר עליהן.</w:t>
      </w:r>
      <w:r w:rsidR="001F5CC7">
        <w:rPr>
          <w:rFonts w:ascii="ArialMT" w:cs="David" w:hint="cs"/>
          <w:sz w:val="32"/>
          <w:szCs w:val="32"/>
          <w:rtl/>
        </w:rPr>
        <w:t xml:space="preserve"> את המיקרופון וחיישן התנועה לא הוספנו להדגמה אלא רק לצורך שימוש וירטואלי עם הספריות המתאימות שמצאנו להן. </w:t>
      </w:r>
    </w:p>
    <w:p w14:paraId="79C8FAFD" w14:textId="77777777" w:rsidR="004A6B24" w:rsidRDefault="004A6B24" w:rsidP="004A6B24">
      <w:pPr>
        <w:bidi/>
        <w:spacing w:line="360" w:lineRule="auto"/>
        <w:rPr>
          <w:rFonts w:ascii="ArialMT" w:cs="David"/>
          <w:sz w:val="32"/>
          <w:szCs w:val="32"/>
          <w:rtl/>
        </w:rPr>
      </w:pPr>
    </w:p>
    <w:bookmarkEnd w:id="144"/>
    <w:p w14:paraId="247C143B" w14:textId="77777777" w:rsidR="00AC7D0E" w:rsidRDefault="00AC7D0E" w:rsidP="00AC7D0E">
      <w:pPr>
        <w:bidi/>
        <w:spacing w:line="360" w:lineRule="auto"/>
        <w:rPr>
          <w:rFonts w:ascii="ArialMT" w:cs="David"/>
          <w:sz w:val="32"/>
          <w:szCs w:val="32"/>
          <w:rtl/>
        </w:rPr>
      </w:pPr>
    </w:p>
    <w:p w14:paraId="4720E709" w14:textId="77777777" w:rsidR="00B65580" w:rsidRDefault="00B65580" w:rsidP="00B65580">
      <w:pPr>
        <w:jc w:val="center"/>
        <w:rPr>
          <w:rFonts w:ascii="David" w:hAnsi="David" w:cs="David"/>
          <w:b/>
          <w:bCs/>
          <w:color w:val="FF0000"/>
          <w:sz w:val="48"/>
          <w:szCs w:val="48"/>
          <w:u w:val="single"/>
          <w:rtl/>
          <w:cs/>
          <w:lang w:val="he-IL"/>
        </w:rPr>
      </w:pPr>
      <w:r>
        <w:rPr>
          <w:rFonts w:ascii="David" w:hAnsi="David" w:cs="David" w:hint="cs"/>
          <w:b/>
          <w:bCs/>
          <w:color w:val="FF0000"/>
          <w:sz w:val="48"/>
          <w:szCs w:val="48"/>
          <w:u w:val="single"/>
          <w:rtl/>
          <w:cs/>
          <w:lang w:val="he-IL"/>
        </w:rPr>
        <w:t>יכול</w:t>
      </w:r>
      <w:r w:rsidR="00082502">
        <w:rPr>
          <w:rFonts w:ascii="David" w:hAnsi="David" w:cs="David" w:hint="cs"/>
          <w:b/>
          <w:bCs/>
          <w:color w:val="FF0000"/>
          <w:sz w:val="48"/>
          <w:szCs w:val="48"/>
          <w:u w:val="single"/>
          <w:rtl/>
          <w:cs/>
          <w:lang w:val="he-IL"/>
        </w:rPr>
        <w:t>ו</w:t>
      </w:r>
      <w:r>
        <w:rPr>
          <w:rFonts w:ascii="David" w:hAnsi="David" w:cs="David" w:hint="cs"/>
          <w:b/>
          <w:bCs/>
          <w:color w:val="FF0000"/>
          <w:sz w:val="48"/>
          <w:szCs w:val="48"/>
          <w:u w:val="single"/>
          <w:rtl/>
          <w:cs/>
          <w:lang w:val="he-IL"/>
        </w:rPr>
        <w:t>ת האפליקציה</w:t>
      </w:r>
    </w:p>
    <w:p w14:paraId="544C28AC" w14:textId="77777777" w:rsidR="00B65580" w:rsidRPr="00BC5766" w:rsidRDefault="00B65580" w:rsidP="00B65580">
      <w:pPr>
        <w:jc w:val="center"/>
        <w:rPr>
          <w:rFonts w:ascii="David" w:hAnsi="David" w:cs="David"/>
          <w:b/>
          <w:bCs/>
          <w:color w:val="FF0000"/>
          <w:sz w:val="48"/>
          <w:szCs w:val="48"/>
          <w:u w:val="single"/>
          <w:rtl/>
        </w:rPr>
      </w:pPr>
    </w:p>
    <w:p w14:paraId="08C1379D" w14:textId="56079D22" w:rsidR="00B65580" w:rsidRDefault="00B53E87" w:rsidP="00837E4C">
      <w:pPr>
        <w:spacing w:line="360" w:lineRule="auto"/>
        <w:jc w:val="right"/>
        <w:rPr>
          <w:rFonts w:ascii="David" w:hAnsi="David" w:cs="David"/>
          <w:sz w:val="32"/>
          <w:szCs w:val="32"/>
          <w:rtl/>
          <w:lang w:val="he-IL"/>
        </w:rPr>
      </w:pPr>
      <w:r>
        <w:rPr>
          <w:rFonts w:ascii="David" w:hAnsi="David" w:cs="David" w:hint="cs"/>
          <w:sz w:val="32"/>
          <w:szCs w:val="32"/>
          <w:rtl/>
          <w:lang w:val="he-IL"/>
        </w:rPr>
        <w:t>האפליקציה תבוא לידי ביטוי ותופעל לאחר הלידה של האם. הילוד יקבל מספר סידורי עוקב על מ</w:t>
      </w:r>
      <w:r w:rsidR="00AF1E22">
        <w:rPr>
          <w:rFonts w:ascii="David" w:hAnsi="David" w:cs="David" w:hint="cs"/>
          <w:sz w:val="32"/>
          <w:szCs w:val="32"/>
          <w:rtl/>
          <w:lang w:val="he-IL"/>
        </w:rPr>
        <w:t>נת לעקוב אחריו וייכנס מ</w:t>
      </w:r>
      <w:r w:rsidR="00E80300">
        <w:rPr>
          <w:rFonts w:ascii="David" w:hAnsi="David" w:cs="David" w:hint="cs"/>
          <w:sz w:val="32"/>
          <w:szCs w:val="32"/>
          <w:rtl/>
          <w:lang w:val="he-IL"/>
        </w:rPr>
        <w:t>יד למסד</w:t>
      </w:r>
      <w:r>
        <w:rPr>
          <w:rFonts w:ascii="David" w:hAnsi="David" w:cs="David" w:hint="cs"/>
          <w:sz w:val="32"/>
          <w:szCs w:val="32"/>
          <w:rtl/>
          <w:lang w:val="he-IL"/>
        </w:rPr>
        <w:t xml:space="preserve"> הנתונים של המקום. כך ניתן יהיה לבצע מוניטורינג נכון שיביא לנו תוצאות אודותיו.  האפליקציה מציעה מפה של מרחב חיישנים על מנת להתמצא במקום. שליחת מסרונים של אותות מצוקה חריגים לגורמים המתאימים: הורים וצוות רפואי על מנת להאיר את תשומת ליבם ולגשת </w:t>
      </w:r>
      <w:r w:rsidR="00AF1E22">
        <w:rPr>
          <w:rFonts w:ascii="David" w:hAnsi="David" w:cs="David" w:hint="cs"/>
          <w:sz w:val="32"/>
          <w:szCs w:val="32"/>
          <w:rtl/>
          <w:lang w:val="he-IL"/>
        </w:rPr>
        <w:t>מידית</w:t>
      </w:r>
      <w:r>
        <w:rPr>
          <w:rFonts w:ascii="David" w:hAnsi="David" w:cs="David" w:hint="cs"/>
          <w:sz w:val="32"/>
          <w:szCs w:val="32"/>
          <w:rtl/>
          <w:lang w:val="he-IL"/>
        </w:rPr>
        <w:t xml:space="preserve">. </w:t>
      </w:r>
      <w:r w:rsidR="003C3DCB">
        <w:rPr>
          <w:rFonts w:ascii="David" w:hAnsi="David" w:cs="David" w:hint="cs"/>
          <w:sz w:val="32"/>
          <w:szCs w:val="32"/>
          <w:rtl/>
          <w:lang w:val="he-IL"/>
        </w:rPr>
        <w:t xml:space="preserve">הדפסת דו"ח מעקב של היילוד. כניסה למערכת שליחת הודעות והכנסת למאגר נתונים שם. האפליקציה בנוסף מאפשרת לעקוב אחרי מספר ילדים במקביל וזו על ידי הרחבה של המערכת לחדרים אחרים. </w:t>
      </w:r>
      <w:r w:rsidR="008B6D6E">
        <w:rPr>
          <w:rFonts w:ascii="David" w:hAnsi="David" w:cs="David" w:hint="cs"/>
          <w:sz w:val="32"/>
          <w:szCs w:val="32"/>
          <w:rtl/>
          <w:lang w:val="he-IL"/>
        </w:rPr>
        <w:t>ההורים יוכלו להסיר את ההתראות שהם מקבלים בכל עת.</w:t>
      </w:r>
    </w:p>
    <w:p w14:paraId="7D24035B" w14:textId="7AFD9ADB" w:rsidR="004A6B24" w:rsidRDefault="004A6B24" w:rsidP="00837E4C">
      <w:pPr>
        <w:spacing w:line="360" w:lineRule="auto"/>
        <w:jc w:val="right"/>
        <w:rPr>
          <w:rFonts w:ascii="David" w:hAnsi="David" w:cs="David"/>
          <w:sz w:val="32"/>
          <w:szCs w:val="32"/>
          <w:rtl/>
          <w:lang w:val="he-IL"/>
        </w:rPr>
      </w:pPr>
    </w:p>
    <w:p w14:paraId="6E2AB54C" w14:textId="4502C3EE" w:rsidR="004A6B24" w:rsidRDefault="004A6B24" w:rsidP="00837E4C">
      <w:pPr>
        <w:spacing w:line="360" w:lineRule="auto"/>
        <w:jc w:val="right"/>
        <w:rPr>
          <w:rFonts w:ascii="David" w:hAnsi="David" w:cs="David"/>
          <w:sz w:val="32"/>
          <w:szCs w:val="32"/>
          <w:rtl/>
          <w:lang w:val="he-IL"/>
        </w:rPr>
      </w:pPr>
    </w:p>
    <w:p w14:paraId="162353A9" w14:textId="3BE77D66" w:rsidR="004A6B24" w:rsidRDefault="004A6B24" w:rsidP="00837E4C">
      <w:pPr>
        <w:spacing w:line="360" w:lineRule="auto"/>
        <w:jc w:val="right"/>
        <w:rPr>
          <w:rFonts w:ascii="David" w:hAnsi="David" w:cs="David"/>
          <w:sz w:val="32"/>
          <w:szCs w:val="32"/>
          <w:rtl/>
          <w:lang w:val="he-IL"/>
        </w:rPr>
      </w:pPr>
    </w:p>
    <w:p w14:paraId="777F2F70" w14:textId="6DCE4130" w:rsidR="00B65580" w:rsidRDefault="00B65580" w:rsidP="00837E4C">
      <w:pPr>
        <w:rPr>
          <w:rFonts w:ascii="David" w:hAnsi="David" w:cs="David"/>
          <w:sz w:val="32"/>
          <w:szCs w:val="32"/>
          <w:rtl/>
          <w:lang w:val="he-IL"/>
        </w:rPr>
      </w:pPr>
    </w:p>
    <w:p w14:paraId="1CA7C1E8" w14:textId="77777777" w:rsidR="00B24AC9" w:rsidRDefault="00B24AC9" w:rsidP="00837E4C">
      <w:pPr>
        <w:rPr>
          <w:rFonts w:ascii="David" w:hAnsi="David" w:cs="David"/>
          <w:sz w:val="32"/>
          <w:szCs w:val="32"/>
          <w:rtl/>
          <w:lang w:val="he-IL"/>
        </w:rPr>
      </w:pPr>
    </w:p>
    <w:p w14:paraId="00D67857" w14:textId="77777777" w:rsidR="004A6B24" w:rsidRPr="00BC5766" w:rsidRDefault="004A6B24" w:rsidP="00837E4C">
      <w:pPr>
        <w:rPr>
          <w:rFonts w:ascii="David" w:hAnsi="David" w:cs="David"/>
          <w:b/>
          <w:bCs/>
          <w:color w:val="FF0000"/>
          <w:sz w:val="48"/>
          <w:szCs w:val="48"/>
          <w:u w:val="single"/>
          <w:rtl/>
          <w:cs/>
        </w:rPr>
      </w:pPr>
    </w:p>
    <w:p w14:paraId="654BDEBC" w14:textId="77777777" w:rsidR="00B65580" w:rsidRDefault="00B65580" w:rsidP="00B65580">
      <w:pPr>
        <w:jc w:val="center"/>
        <w:rPr>
          <w:rFonts w:ascii="David" w:hAnsi="David" w:cs="David"/>
          <w:b/>
          <w:bCs/>
          <w:color w:val="FF0000"/>
          <w:sz w:val="48"/>
          <w:szCs w:val="48"/>
          <w:u w:val="single"/>
          <w:rtl/>
          <w:cs/>
          <w:lang w:val="he-IL"/>
        </w:rPr>
      </w:pPr>
      <w:r>
        <w:rPr>
          <w:rFonts w:ascii="David" w:hAnsi="David" w:cs="David" w:hint="cs"/>
          <w:b/>
          <w:bCs/>
          <w:color w:val="FF0000"/>
          <w:sz w:val="48"/>
          <w:szCs w:val="48"/>
          <w:u w:val="single"/>
          <w:rtl/>
          <w:cs/>
          <w:lang w:val="he-IL"/>
        </w:rPr>
        <w:lastRenderedPageBreak/>
        <w:t>תוצאות ומסקנות</w:t>
      </w:r>
    </w:p>
    <w:p w14:paraId="2AACC6AA" w14:textId="77777777" w:rsidR="00B65580" w:rsidRPr="00B65580" w:rsidRDefault="00B65580" w:rsidP="00B65580">
      <w:pPr>
        <w:bidi/>
        <w:rPr>
          <w:rFonts w:ascii="David" w:hAnsi="David" w:cs="David"/>
          <w:sz w:val="32"/>
          <w:szCs w:val="32"/>
          <w:rtl/>
          <w:cs/>
          <w:lang w:val="he-IL"/>
        </w:rPr>
      </w:pPr>
    </w:p>
    <w:p w14:paraId="414E1E9B" w14:textId="77777777" w:rsidR="00B65580" w:rsidRDefault="00B65580" w:rsidP="00BC5766">
      <w:pPr>
        <w:bidi/>
        <w:rPr>
          <w:ins w:id="145" w:author="do" w:date="2017-08-18T10:45:00Z"/>
          <w:rFonts w:cs="David"/>
          <w:sz w:val="32"/>
          <w:szCs w:val="32"/>
        </w:rPr>
      </w:pPr>
      <w:bookmarkStart w:id="146" w:name="OLE_LINK4"/>
      <w:r w:rsidRPr="00B65580">
        <w:rPr>
          <w:rFonts w:ascii="David" w:hAnsi="David" w:cs="David"/>
          <w:sz w:val="32"/>
          <w:szCs w:val="32"/>
          <w:rtl/>
          <w:lang w:val="he-IL"/>
        </w:rPr>
        <w:t xml:space="preserve">מבחינת </w:t>
      </w:r>
      <w:r w:rsidR="009668E6">
        <w:rPr>
          <w:rFonts w:ascii="David" w:hAnsi="David" w:cs="David" w:hint="cs"/>
          <w:sz w:val="32"/>
          <w:szCs w:val="32"/>
          <w:rtl/>
          <w:lang w:val="he-IL"/>
        </w:rPr>
        <w:t>ה</w:t>
      </w:r>
      <w:r w:rsidRPr="00B65580">
        <w:rPr>
          <w:rFonts w:ascii="David" w:hAnsi="David" w:cs="David"/>
          <w:sz w:val="32"/>
          <w:szCs w:val="32"/>
          <w:rtl/>
          <w:lang w:val="he-IL"/>
        </w:rPr>
        <w:t xml:space="preserve">אתגר </w:t>
      </w:r>
      <w:r w:rsidR="009668E6">
        <w:rPr>
          <w:rFonts w:ascii="David" w:hAnsi="David" w:cs="David" w:hint="cs"/>
          <w:sz w:val="32"/>
          <w:szCs w:val="32"/>
          <w:rtl/>
          <w:lang w:val="he-IL"/>
        </w:rPr>
        <w:t>ה</w:t>
      </w:r>
      <w:r w:rsidRPr="00B65580">
        <w:rPr>
          <w:rFonts w:ascii="David" w:hAnsi="David" w:cs="David"/>
          <w:sz w:val="32"/>
          <w:szCs w:val="32"/>
          <w:rtl/>
          <w:lang w:val="he-IL"/>
        </w:rPr>
        <w:t xml:space="preserve">טכנולוגי הצלחנו ליצור </w:t>
      </w:r>
      <w:r w:rsidRPr="00B65580">
        <w:rPr>
          <w:rFonts w:ascii="David" w:hAnsi="David" w:cs="David" w:hint="cs"/>
          <w:sz w:val="32"/>
          <w:szCs w:val="32"/>
          <w:rtl/>
          <w:lang w:val="he-IL"/>
        </w:rPr>
        <w:t>אינטגרציה</w:t>
      </w:r>
      <w:r w:rsidRPr="00B65580">
        <w:rPr>
          <w:rFonts w:ascii="David" w:hAnsi="David" w:cs="David"/>
          <w:sz w:val="32"/>
          <w:szCs w:val="32"/>
          <w:rtl/>
          <w:lang w:val="he-IL"/>
        </w:rPr>
        <w:t xml:space="preserve"> בין הצד החומרתי לצד התוכנתי בצורה טובה:</w:t>
      </w:r>
      <w:r>
        <w:rPr>
          <w:rFonts w:ascii="David" w:hAnsi="David" w:cs="David" w:hint="cs"/>
          <w:sz w:val="32"/>
          <w:szCs w:val="32"/>
          <w:rtl/>
        </w:rPr>
        <w:t xml:space="preserve"> </w:t>
      </w:r>
      <w:r w:rsidRPr="00B65580">
        <w:rPr>
          <w:rFonts w:ascii="David" w:hAnsi="David" w:cs="David"/>
          <w:sz w:val="32"/>
          <w:szCs w:val="32"/>
          <w:rtl/>
          <w:lang w:val="he-IL"/>
        </w:rPr>
        <w:t xml:space="preserve">שליטה מרחוק על </w:t>
      </w:r>
      <w:r w:rsidR="009668E6">
        <w:rPr>
          <w:rFonts w:ascii="David" w:hAnsi="David" w:cs="David" w:hint="cs"/>
          <w:sz w:val="32"/>
          <w:szCs w:val="32"/>
          <w:rtl/>
          <w:lang w:val="he-IL"/>
        </w:rPr>
        <w:t>המערכת</w:t>
      </w:r>
      <w:r w:rsidRPr="00B65580">
        <w:rPr>
          <w:rFonts w:ascii="David" w:hAnsi="David" w:cs="David"/>
          <w:sz w:val="32"/>
          <w:szCs w:val="32"/>
          <w:rtl/>
          <w:lang w:val="he-IL"/>
        </w:rPr>
        <w:t xml:space="preserve"> </w:t>
      </w:r>
      <w:r w:rsidR="009668E6">
        <w:rPr>
          <w:rFonts w:ascii="David" w:hAnsi="David" w:cs="David" w:hint="cs"/>
          <w:sz w:val="32"/>
          <w:szCs w:val="32"/>
          <w:rtl/>
          <w:lang w:val="he-IL"/>
        </w:rPr>
        <w:t>שבנינו,</w:t>
      </w:r>
      <w:r w:rsidRPr="00B65580">
        <w:rPr>
          <w:rFonts w:ascii="David" w:hAnsi="David" w:cs="David"/>
          <w:sz w:val="32"/>
          <w:szCs w:val="32"/>
          <w:rtl/>
          <w:lang w:val="he-IL"/>
        </w:rPr>
        <w:t xml:space="preserve"> תפעול של הספריות השונות בפי</w:t>
      </w:r>
      <w:r w:rsidR="001F5CC7">
        <w:rPr>
          <w:rFonts w:ascii="David" w:hAnsi="David" w:cs="David" w:hint="cs"/>
          <w:sz w:val="32"/>
          <w:szCs w:val="32"/>
          <w:rtl/>
          <w:lang w:val="he-IL"/>
        </w:rPr>
        <w:t>י</w:t>
      </w:r>
      <w:r w:rsidRPr="00B65580">
        <w:rPr>
          <w:rFonts w:ascii="David" w:hAnsi="David" w:cs="David"/>
          <w:sz w:val="32"/>
          <w:szCs w:val="32"/>
          <w:rtl/>
          <w:lang w:val="he-IL"/>
        </w:rPr>
        <w:t>תון</w:t>
      </w:r>
      <w:r w:rsidR="009668E6">
        <w:rPr>
          <w:rFonts w:ascii="David" w:hAnsi="David" w:cs="David" w:hint="cs"/>
          <w:sz w:val="32"/>
          <w:szCs w:val="32"/>
          <w:rtl/>
          <w:lang w:val="he-IL"/>
        </w:rPr>
        <w:t>, שימוש בתהליכונים</w:t>
      </w:r>
      <w:r w:rsidR="00B0307D">
        <w:rPr>
          <w:rFonts w:ascii="David" w:hAnsi="David" w:cs="David" w:hint="cs"/>
          <w:sz w:val="32"/>
          <w:szCs w:val="32"/>
          <w:rtl/>
          <w:lang w:val="he-IL"/>
        </w:rPr>
        <w:t xml:space="preserve"> (</w:t>
      </w:r>
      <w:r w:rsidR="00BC5766">
        <w:rPr>
          <w:rFonts w:ascii="David" w:hAnsi="David" w:cs="David"/>
          <w:sz w:val="32"/>
          <w:szCs w:val="32"/>
        </w:rPr>
        <w:t>T</w:t>
      </w:r>
      <w:r w:rsidR="00B0307D">
        <w:rPr>
          <w:rFonts w:ascii="David" w:hAnsi="David" w:cs="David"/>
          <w:sz w:val="32"/>
          <w:szCs w:val="32"/>
        </w:rPr>
        <w:t>hreads</w:t>
      </w:r>
      <w:r w:rsidR="00B0307D">
        <w:rPr>
          <w:rFonts w:ascii="David" w:hAnsi="David" w:cs="David" w:hint="cs"/>
          <w:sz w:val="32"/>
          <w:szCs w:val="32"/>
          <w:rtl/>
          <w:lang w:val="he-IL"/>
        </w:rPr>
        <w:t>)</w:t>
      </w:r>
      <w:r w:rsidR="009668E6">
        <w:rPr>
          <w:rFonts w:ascii="David" w:hAnsi="David" w:cs="David" w:hint="cs"/>
          <w:sz w:val="32"/>
          <w:szCs w:val="32"/>
          <w:rtl/>
          <w:lang w:val="he-IL"/>
        </w:rPr>
        <w:t xml:space="preserve"> לתזמון נכון</w:t>
      </w:r>
      <w:r w:rsidRPr="00B65580">
        <w:rPr>
          <w:rFonts w:ascii="David" w:hAnsi="David" w:cs="David"/>
          <w:sz w:val="32"/>
          <w:szCs w:val="32"/>
          <w:rtl/>
          <w:lang w:val="he-IL"/>
        </w:rPr>
        <w:t xml:space="preserve"> </w:t>
      </w:r>
      <w:r w:rsidR="001F5CC7">
        <w:rPr>
          <w:rFonts w:ascii="David" w:hAnsi="David" w:cs="David" w:hint="cs"/>
          <w:sz w:val="32"/>
          <w:szCs w:val="32"/>
          <w:rtl/>
          <w:lang w:val="he-IL"/>
        </w:rPr>
        <w:t>והצלחנו לקבל תוצאות כמו שציפינו</w:t>
      </w:r>
      <w:r w:rsidRPr="00B65580">
        <w:rPr>
          <w:rFonts w:ascii="David" w:hAnsi="David" w:cs="David"/>
          <w:sz w:val="32"/>
          <w:szCs w:val="32"/>
          <w:rtl/>
          <w:lang w:val="he-IL"/>
        </w:rPr>
        <w:t>.</w:t>
      </w:r>
      <w:r w:rsidR="009668E6">
        <w:rPr>
          <w:rFonts w:ascii="David" w:hAnsi="David" w:cs="David" w:hint="cs"/>
          <w:sz w:val="32"/>
          <w:szCs w:val="32"/>
          <w:rtl/>
        </w:rPr>
        <w:t xml:space="preserve"> </w:t>
      </w:r>
      <w:r w:rsidRPr="00B65580">
        <w:rPr>
          <w:rFonts w:ascii="David" w:hAnsi="David" w:cs="David"/>
          <w:sz w:val="32"/>
          <w:szCs w:val="32"/>
          <w:rtl/>
          <w:lang w:val="he-IL"/>
        </w:rPr>
        <w:t>צריב</w:t>
      </w:r>
      <w:r w:rsidR="009668E6">
        <w:rPr>
          <w:rFonts w:ascii="David" w:hAnsi="David" w:cs="David" w:hint="cs"/>
          <w:sz w:val="32"/>
          <w:szCs w:val="32"/>
          <w:rtl/>
          <w:lang w:val="he-IL"/>
        </w:rPr>
        <w:t>ה של</w:t>
      </w:r>
      <w:r w:rsidRPr="00B65580">
        <w:rPr>
          <w:rFonts w:ascii="David" w:hAnsi="David" w:cs="David"/>
          <w:sz w:val="32"/>
          <w:szCs w:val="32"/>
          <w:rtl/>
          <w:lang w:val="he-IL"/>
        </w:rPr>
        <w:t xml:space="preserve"> מערכת ה</w:t>
      </w:r>
      <w:r w:rsidR="009668E6">
        <w:rPr>
          <w:rFonts w:ascii="David" w:hAnsi="David" w:cs="David" w:hint="cs"/>
          <w:sz w:val="32"/>
          <w:szCs w:val="32"/>
          <w:rtl/>
          <w:lang w:val="he-IL"/>
        </w:rPr>
        <w:t>ה</w:t>
      </w:r>
      <w:r w:rsidRPr="00B65580">
        <w:rPr>
          <w:rFonts w:ascii="David" w:hAnsi="David" w:cs="David"/>
          <w:sz w:val="32"/>
          <w:szCs w:val="32"/>
          <w:rtl/>
          <w:lang w:val="he-IL"/>
        </w:rPr>
        <w:t xml:space="preserve">פעלה על </w:t>
      </w:r>
      <w:r w:rsidR="009668E6">
        <w:rPr>
          <w:rFonts w:ascii="David" w:hAnsi="David" w:cs="David" w:hint="cs"/>
          <w:sz w:val="32"/>
          <w:szCs w:val="32"/>
          <w:rtl/>
          <w:lang w:val="he-IL"/>
        </w:rPr>
        <w:t>גבי</w:t>
      </w:r>
      <w:r w:rsidRPr="00B65580">
        <w:rPr>
          <w:rFonts w:ascii="David" w:hAnsi="David" w:cs="David"/>
          <w:sz w:val="32"/>
          <w:szCs w:val="32"/>
          <w:rtl/>
          <w:lang w:val="he-IL"/>
        </w:rPr>
        <w:t xml:space="preserve"> </w:t>
      </w:r>
      <w:r w:rsidRPr="00B65580">
        <w:rPr>
          <w:rFonts w:ascii="David" w:hAnsi="David" w:cs="David"/>
          <w:sz w:val="32"/>
          <w:szCs w:val="32"/>
        </w:rPr>
        <w:t>rpi-</w:t>
      </w:r>
      <w:r w:rsidR="009668E6">
        <w:rPr>
          <w:rFonts w:ascii="David" w:hAnsi="David" w:cs="David"/>
          <w:sz w:val="32"/>
          <w:szCs w:val="32"/>
        </w:rPr>
        <w:t>2</w:t>
      </w:r>
      <w:r w:rsidRPr="00B65580">
        <w:rPr>
          <w:rFonts w:ascii="David" w:hAnsi="David" w:cs="David"/>
          <w:sz w:val="32"/>
          <w:szCs w:val="32"/>
        </w:rPr>
        <w:t xml:space="preserve"> </w:t>
      </w:r>
      <w:r w:rsidRPr="00B65580">
        <w:rPr>
          <w:rFonts w:ascii="David" w:hAnsi="David" w:cs="David"/>
          <w:sz w:val="32"/>
          <w:szCs w:val="32"/>
          <w:rtl/>
          <w:lang w:val="he-IL"/>
        </w:rPr>
        <w:t xml:space="preserve"> </w:t>
      </w:r>
      <w:r w:rsidR="001F5CC7">
        <w:rPr>
          <w:rFonts w:ascii="David" w:hAnsi="David" w:cs="David" w:hint="cs"/>
          <w:sz w:val="32"/>
          <w:szCs w:val="32"/>
          <w:rtl/>
          <w:lang w:val="he-IL"/>
        </w:rPr>
        <w:t>,</w:t>
      </w:r>
      <w:r w:rsidR="0061621F">
        <w:rPr>
          <w:rFonts w:ascii="David" w:hAnsi="David" w:cs="David"/>
          <w:sz w:val="32"/>
          <w:szCs w:val="32"/>
          <w:rtl/>
          <w:lang w:val="he-IL"/>
        </w:rPr>
        <w:t xml:space="preserve">יצירת בסיס נתונים </w:t>
      </w:r>
      <w:r w:rsidRPr="00B65580">
        <w:rPr>
          <w:rFonts w:ascii="David" w:hAnsi="David" w:cs="David"/>
          <w:sz w:val="32"/>
          <w:szCs w:val="32"/>
          <w:rtl/>
          <w:lang w:val="he-IL"/>
        </w:rPr>
        <w:t>בצד השרת, הבסיס נתונים מתנהל מול כרטיס זיכרון מוגבל אבל ניתן להרחבה</w:t>
      </w:r>
      <w:r w:rsidR="0061621F">
        <w:rPr>
          <w:rFonts w:ascii="David" w:hAnsi="David" w:cs="David" w:hint="cs"/>
          <w:sz w:val="32"/>
          <w:szCs w:val="32"/>
          <w:rtl/>
          <w:lang w:val="he-IL"/>
        </w:rPr>
        <w:t xml:space="preserve">. כמובן שבבתי חולים יוחזק </w:t>
      </w:r>
      <w:r w:rsidR="00E44280">
        <w:rPr>
          <w:rFonts w:ascii="David" w:hAnsi="David" w:cs="David" w:hint="cs"/>
          <w:sz w:val="32"/>
          <w:szCs w:val="32"/>
          <w:rtl/>
          <w:lang w:val="he-IL"/>
        </w:rPr>
        <w:t>storage</w:t>
      </w:r>
      <w:r w:rsidR="0061621F">
        <w:rPr>
          <w:rFonts w:ascii="David" w:hAnsi="David" w:cs="David" w:hint="cs"/>
          <w:sz w:val="32"/>
          <w:szCs w:val="32"/>
          <w:rtl/>
        </w:rPr>
        <w:t xml:space="preserve"> הרבה יותר גדול </w:t>
      </w:r>
      <w:r w:rsidRPr="00B65580">
        <w:rPr>
          <w:rFonts w:ascii="David" w:hAnsi="David" w:cs="David"/>
          <w:sz w:val="32"/>
          <w:szCs w:val="32"/>
          <w:rtl/>
          <w:lang w:val="he-IL"/>
        </w:rPr>
        <w:t>.</w:t>
      </w:r>
    </w:p>
    <w:p w14:paraId="6CF8F8A6" w14:textId="2039A155" w:rsidR="006D52B3" w:rsidRDefault="006D52B3" w:rsidP="006D52B3">
      <w:pPr>
        <w:bidi/>
        <w:rPr>
          <w:ins w:id="147" w:author="do" w:date="2017-08-18T10:46:00Z"/>
          <w:rFonts w:cs="David"/>
          <w:sz w:val="32"/>
          <w:szCs w:val="32"/>
          <w:rtl/>
        </w:rPr>
      </w:pPr>
      <w:ins w:id="148" w:author="do" w:date="2017-08-18T10:45:00Z">
        <w:r>
          <w:rPr>
            <w:rFonts w:cs="David" w:hint="cs"/>
            <w:sz w:val="32"/>
            <w:szCs w:val="32"/>
            <w:rtl/>
          </w:rPr>
          <w:t>מתעורר הצורך בק</w:t>
        </w:r>
      </w:ins>
      <w:ins w:id="149" w:author="do" w:date="2017-08-18T10:46:00Z">
        <w:r>
          <w:rPr>
            <w:rFonts w:cs="David" w:hint="cs"/>
            <w:sz w:val="32"/>
            <w:szCs w:val="32"/>
            <w:rtl/>
          </w:rPr>
          <w:t xml:space="preserve">ביעת </w:t>
        </w:r>
      </w:ins>
      <w:ins w:id="150" w:author="do" w:date="2017-08-18T10:45:00Z">
        <w:r>
          <w:rPr>
            <w:rFonts w:cs="David" w:hint="cs"/>
            <w:sz w:val="32"/>
            <w:szCs w:val="32"/>
            <w:rtl/>
          </w:rPr>
          <w:t>מדדים</w:t>
        </w:r>
      </w:ins>
      <w:ins w:id="151" w:author="do" w:date="2017-08-18T10:46:00Z">
        <w:r>
          <w:rPr>
            <w:rFonts w:cs="David" w:hint="cs"/>
            <w:sz w:val="32"/>
            <w:szCs w:val="32"/>
            <w:rtl/>
          </w:rPr>
          <w:t xml:space="preserve"> למדידת המערכת. המדדים המומלצים לבדיקת המערכת ה</w:t>
        </w:r>
      </w:ins>
      <w:ins w:id="152" w:author="do" w:date="2017-08-18T10:48:00Z">
        <w:r>
          <w:rPr>
            <w:rFonts w:cs="David" w:hint="cs"/>
            <w:sz w:val="32"/>
            <w:szCs w:val="32"/>
            <w:rtl/>
          </w:rPr>
          <w:t>י</w:t>
        </w:r>
      </w:ins>
      <w:ins w:id="153" w:author="do" w:date="2017-08-18T10:46:00Z">
        <w:r>
          <w:rPr>
            <w:rFonts w:cs="David" w:hint="cs"/>
            <w:sz w:val="32"/>
            <w:szCs w:val="32"/>
            <w:rtl/>
          </w:rPr>
          <w:t>נם:</w:t>
        </w:r>
      </w:ins>
    </w:p>
    <w:p w14:paraId="2667D811" w14:textId="466573EF" w:rsidR="006D52B3" w:rsidRDefault="006D52B3">
      <w:pPr>
        <w:pStyle w:val="ListParagraph"/>
        <w:numPr>
          <w:ilvl w:val="0"/>
          <w:numId w:val="13"/>
        </w:numPr>
        <w:rPr>
          <w:ins w:id="154" w:author="do" w:date="2017-08-18T10:47:00Z"/>
          <w:rFonts w:cs="David"/>
          <w:sz w:val="32"/>
          <w:szCs w:val="32"/>
        </w:rPr>
        <w:pPrChange w:id="155" w:author="do" w:date="2017-08-18T10:47:00Z">
          <w:pPr>
            <w:bidi/>
          </w:pPr>
        </w:pPrChange>
      </w:pPr>
      <w:ins w:id="156" w:author="do" w:date="2017-08-18T10:46:00Z">
        <w:r>
          <w:rPr>
            <w:rFonts w:cs="David" w:hint="cs"/>
            <w:sz w:val="32"/>
            <w:szCs w:val="32"/>
            <w:rtl/>
          </w:rPr>
          <w:t xml:space="preserve">בדיקת </w:t>
        </w:r>
      </w:ins>
      <w:ins w:id="157" w:author="do" w:date="2017-08-18T10:47:00Z">
        <w:r>
          <w:rPr>
            <w:rFonts w:cs="David" w:hint="cs"/>
            <w:sz w:val="32"/>
            <w:szCs w:val="32"/>
            <w:rtl/>
          </w:rPr>
          <w:t>אחוז</w:t>
        </w:r>
      </w:ins>
      <w:ins w:id="158" w:author="do" w:date="2017-08-18T10:46:00Z">
        <w:r>
          <w:rPr>
            <w:rFonts w:cs="David" w:hint="cs"/>
            <w:sz w:val="32"/>
            <w:szCs w:val="32"/>
            <w:rtl/>
          </w:rPr>
          <w:t xml:space="preserve"> </w:t>
        </w:r>
      </w:ins>
      <w:ins w:id="159" w:author="do" w:date="2017-08-18T10:47:00Z">
        <w:r>
          <w:rPr>
            <w:rFonts w:cs="David" w:hint="cs"/>
            <w:sz w:val="32"/>
            <w:szCs w:val="32"/>
            <w:rtl/>
          </w:rPr>
          <w:t>תמותת תינוק</w:t>
        </w:r>
      </w:ins>
      <w:ins w:id="160" w:author="do" w:date="2017-08-18T10:48:00Z">
        <w:r>
          <w:rPr>
            <w:rFonts w:cs="David" w:hint="cs"/>
            <w:sz w:val="32"/>
            <w:szCs w:val="32"/>
            <w:rtl/>
          </w:rPr>
          <w:t>ו</w:t>
        </w:r>
      </w:ins>
      <w:ins w:id="161" w:author="do" w:date="2017-08-18T10:47:00Z">
        <w:r>
          <w:rPr>
            <w:rFonts w:cs="David" w:hint="cs"/>
            <w:sz w:val="32"/>
            <w:szCs w:val="32"/>
            <w:rtl/>
          </w:rPr>
          <w:t>ת עם ובלי מערכת</w:t>
        </w:r>
      </w:ins>
    </w:p>
    <w:p w14:paraId="78D8BD0B" w14:textId="2A6FCE1A" w:rsidR="006D52B3" w:rsidRDefault="006D52B3">
      <w:pPr>
        <w:pStyle w:val="ListParagraph"/>
        <w:numPr>
          <w:ilvl w:val="0"/>
          <w:numId w:val="13"/>
        </w:numPr>
        <w:rPr>
          <w:ins w:id="162" w:author="do" w:date="2017-08-18T10:48:00Z"/>
          <w:rFonts w:cs="David"/>
          <w:sz w:val="32"/>
          <w:szCs w:val="32"/>
        </w:rPr>
        <w:pPrChange w:id="163" w:author="do" w:date="2017-08-18T10:47:00Z">
          <w:pPr>
            <w:bidi/>
          </w:pPr>
        </w:pPrChange>
      </w:pPr>
      <w:ins w:id="164" w:author="do" w:date="2017-08-18T10:47:00Z">
        <w:r>
          <w:rPr>
            <w:rFonts w:cs="David" w:hint="cs"/>
            <w:sz w:val="32"/>
            <w:szCs w:val="32"/>
            <w:rtl/>
          </w:rPr>
          <w:t xml:space="preserve">השוואת גודל הצוות </w:t>
        </w:r>
      </w:ins>
      <w:ins w:id="165" w:author="do" w:date="2017-08-18T10:48:00Z">
        <w:r>
          <w:rPr>
            <w:rFonts w:cs="David" w:hint="cs"/>
            <w:sz w:val="32"/>
            <w:szCs w:val="32"/>
            <w:rtl/>
          </w:rPr>
          <w:t>האופטימאלי עם ובלי מערכת,</w:t>
        </w:r>
      </w:ins>
    </w:p>
    <w:p w14:paraId="2DD94A08" w14:textId="5CFAB295" w:rsidR="006D52B3" w:rsidRDefault="006D52B3">
      <w:pPr>
        <w:pStyle w:val="ListParagraph"/>
        <w:numPr>
          <w:ilvl w:val="0"/>
          <w:numId w:val="13"/>
        </w:numPr>
        <w:rPr>
          <w:ins w:id="166" w:author="do" w:date="2017-08-18T10:50:00Z"/>
          <w:rFonts w:cs="David"/>
          <w:sz w:val="32"/>
          <w:szCs w:val="32"/>
        </w:rPr>
        <w:pPrChange w:id="167" w:author="do" w:date="2017-08-18T10:48:00Z">
          <w:pPr>
            <w:bidi/>
          </w:pPr>
        </w:pPrChange>
      </w:pPr>
      <w:ins w:id="168" w:author="do" w:date="2017-08-18T10:49:00Z">
        <w:r>
          <w:rPr>
            <w:rFonts w:cs="David" w:hint="cs"/>
            <w:sz w:val="32"/>
            <w:szCs w:val="32"/>
            <w:rtl/>
          </w:rPr>
          <w:t>עלות המערכת לכל 100 תינוקות</w:t>
        </w:r>
      </w:ins>
    </w:p>
    <w:p w14:paraId="254FD563" w14:textId="11781769" w:rsidR="00B65580" w:rsidRPr="004A6B24" w:rsidRDefault="00714D27" w:rsidP="004A6B24">
      <w:pPr>
        <w:pStyle w:val="ListParagraph"/>
        <w:numPr>
          <w:ilvl w:val="0"/>
          <w:numId w:val="13"/>
        </w:numPr>
        <w:rPr>
          <w:rFonts w:cs="David"/>
          <w:sz w:val="32"/>
          <w:szCs w:val="32"/>
          <w:rtl/>
        </w:rPr>
      </w:pPr>
      <w:ins w:id="169" w:author="do" w:date="2017-08-18T10:50:00Z">
        <w:r>
          <w:rPr>
            <w:rFonts w:cs="David" w:hint="cs"/>
            <w:sz w:val="32"/>
            <w:szCs w:val="32"/>
            <w:rtl/>
          </w:rPr>
          <w:t>בעתיד הביקוש</w:t>
        </w:r>
      </w:ins>
      <w:ins w:id="170" w:author="do" w:date="2017-08-18T10:51:00Z">
        <w:r>
          <w:rPr>
            <w:rFonts w:cs="David" w:hint="cs"/>
            <w:sz w:val="32"/>
            <w:szCs w:val="32"/>
            <w:rtl/>
          </w:rPr>
          <w:t xml:space="preserve"> למערכת</w:t>
        </w:r>
      </w:ins>
      <w:ins w:id="171" w:author="do" w:date="2017-08-18T10:50:00Z">
        <w:r>
          <w:rPr>
            <w:rFonts w:cs="David" w:hint="cs"/>
            <w:sz w:val="32"/>
            <w:szCs w:val="32"/>
            <w:rtl/>
          </w:rPr>
          <w:t xml:space="preserve"> יוכל </w:t>
        </w:r>
      </w:ins>
      <w:ins w:id="172" w:author="do" w:date="2017-08-18T10:51:00Z">
        <w:r>
          <w:rPr>
            <w:rFonts w:cs="David" w:hint="cs"/>
            <w:sz w:val="32"/>
            <w:szCs w:val="32"/>
            <w:rtl/>
          </w:rPr>
          <w:t>לשמש</w:t>
        </w:r>
        <w:r w:rsidR="005841F4">
          <w:rPr>
            <w:rFonts w:cs="David" w:hint="cs"/>
            <w:sz w:val="32"/>
            <w:szCs w:val="32"/>
            <w:rtl/>
          </w:rPr>
          <w:t xml:space="preserve"> בתור</w:t>
        </w:r>
      </w:ins>
      <w:ins w:id="173" w:author="do" w:date="2017-08-18T10:50:00Z">
        <w:r>
          <w:rPr>
            <w:rFonts w:cs="David" w:hint="cs"/>
            <w:sz w:val="32"/>
            <w:szCs w:val="32"/>
            <w:rtl/>
          </w:rPr>
          <w:t xml:space="preserve"> אחד המ</w:t>
        </w:r>
      </w:ins>
      <w:ins w:id="174" w:author="do" w:date="2017-08-18T10:51:00Z">
        <w:r>
          <w:rPr>
            <w:rFonts w:cs="David" w:hint="cs"/>
            <w:sz w:val="32"/>
            <w:szCs w:val="32"/>
            <w:rtl/>
          </w:rPr>
          <w:t>ד</w:t>
        </w:r>
      </w:ins>
      <w:ins w:id="175" w:author="do" w:date="2017-08-18T10:50:00Z">
        <w:r>
          <w:rPr>
            <w:rFonts w:cs="David" w:hint="cs"/>
            <w:sz w:val="32"/>
            <w:szCs w:val="32"/>
            <w:rtl/>
          </w:rPr>
          <w:t>דים להצלחתה או אי הצ</w:t>
        </w:r>
      </w:ins>
      <w:ins w:id="176" w:author="do" w:date="2017-08-18T10:51:00Z">
        <w:r>
          <w:rPr>
            <w:rFonts w:cs="David" w:hint="cs"/>
            <w:sz w:val="32"/>
            <w:szCs w:val="32"/>
            <w:rtl/>
          </w:rPr>
          <w:t>לחתה של המערכת.</w:t>
        </w:r>
      </w:ins>
      <w:bookmarkEnd w:id="146"/>
    </w:p>
    <w:p w14:paraId="02BA1049" w14:textId="7CC6DB44" w:rsidR="00F0332C" w:rsidRDefault="00F0332C" w:rsidP="00F0332C">
      <w:pPr>
        <w:bidi/>
        <w:rPr>
          <w:rFonts w:ascii="David" w:hAnsi="David" w:cs="David"/>
          <w:sz w:val="32"/>
          <w:szCs w:val="32"/>
          <w:rtl/>
          <w:lang w:val="he-IL"/>
        </w:rPr>
      </w:pPr>
    </w:p>
    <w:p w14:paraId="370F616A" w14:textId="0B6A608B" w:rsidR="00B65580" w:rsidRPr="00BC5766" w:rsidRDefault="00B65580" w:rsidP="00B65580">
      <w:pPr>
        <w:jc w:val="center"/>
        <w:rPr>
          <w:rFonts w:ascii="David" w:hAnsi="David" w:cs="David"/>
          <w:b/>
          <w:bCs/>
          <w:color w:val="FF0000"/>
          <w:sz w:val="48"/>
          <w:szCs w:val="48"/>
          <w:u w:val="single"/>
        </w:rPr>
      </w:pPr>
      <w:r>
        <w:rPr>
          <w:rFonts w:ascii="David" w:hAnsi="David" w:cs="David" w:hint="cs"/>
          <w:b/>
          <w:bCs/>
          <w:color w:val="FF0000"/>
          <w:sz w:val="48"/>
          <w:szCs w:val="48"/>
          <w:u w:val="single"/>
          <w:rtl/>
          <w:cs/>
          <w:lang w:val="he-IL"/>
        </w:rPr>
        <w:t>מדריך למשתמש</w:t>
      </w:r>
      <w:r w:rsidR="004A6E7D">
        <w:rPr>
          <w:rFonts w:ascii="David" w:hAnsi="David" w:cs="David" w:hint="cs"/>
          <w:b/>
          <w:bCs/>
          <w:color w:val="FF0000"/>
          <w:sz w:val="48"/>
          <w:szCs w:val="48"/>
          <w:u w:val="single"/>
          <w:rtl/>
          <w:cs/>
          <w:lang w:val="he-IL"/>
        </w:rPr>
        <w:t xml:space="preserve"> </w:t>
      </w:r>
    </w:p>
    <w:p w14:paraId="5A84C7A2" w14:textId="67AE25CF" w:rsidR="00E30CCE" w:rsidRDefault="00E30CCE" w:rsidP="004A6B24">
      <w:pPr>
        <w:rPr>
          <w:rFonts w:ascii="David" w:hAnsi="David" w:cs="David"/>
          <w:sz w:val="24"/>
          <w:szCs w:val="24"/>
          <w:rtl/>
        </w:rPr>
      </w:pPr>
    </w:p>
    <w:p w14:paraId="23E8D513" w14:textId="1380CD45" w:rsidR="0042613C" w:rsidRDefault="0042613C" w:rsidP="0042613C">
      <w:pPr>
        <w:jc w:val="right"/>
        <w:rPr>
          <w:rFonts w:ascii="David" w:hAnsi="David" w:cs="David"/>
          <w:sz w:val="32"/>
          <w:szCs w:val="32"/>
          <w:rtl/>
        </w:rPr>
      </w:pPr>
      <w:r>
        <w:rPr>
          <w:rFonts w:ascii="David" w:hAnsi="David" w:cs="David" w:hint="cs"/>
          <w:sz w:val="32"/>
          <w:szCs w:val="32"/>
          <w:rtl/>
        </w:rPr>
        <w:t>המסך הראשוני של האפליקציה נראה כך:</w:t>
      </w:r>
    </w:p>
    <w:p w14:paraId="3DE77B52" w14:textId="4F4F9AD8" w:rsidR="0042613C" w:rsidRPr="0042613C" w:rsidRDefault="004A6B24" w:rsidP="0042613C">
      <w:pPr>
        <w:jc w:val="right"/>
        <w:rPr>
          <w:rFonts w:ascii="David" w:hAnsi="David" w:cs="David"/>
          <w:sz w:val="32"/>
          <w:szCs w:val="32"/>
          <w:rtl/>
          <w:cs/>
        </w:rPr>
      </w:pPr>
      <w:r>
        <w:rPr>
          <w:noProof/>
        </w:rPr>
        <w:drawing>
          <wp:anchor distT="0" distB="0" distL="114300" distR="114300" simplePos="0" relativeHeight="251654144" behindDoc="0" locked="0" layoutInCell="1" allowOverlap="1" wp14:anchorId="5A8FFD61" wp14:editId="2942B31C">
            <wp:simplePos x="0" y="0"/>
            <wp:positionH relativeFrom="column">
              <wp:posOffset>3105150</wp:posOffset>
            </wp:positionH>
            <wp:positionV relativeFrom="paragraph">
              <wp:posOffset>73025</wp:posOffset>
            </wp:positionV>
            <wp:extent cx="3637984" cy="3324225"/>
            <wp:effectExtent l="0" t="0" r="0" b="0"/>
            <wp:wrapNone/>
            <wp:docPr id="3" name="Picture 3" descr="C:\Users\Dror\AppData\Local\Microsoft\Windows\INetCache\Content.Word\opening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ror\AppData\Local\Microsoft\Windows\INetCache\Content.Word\opening_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40842" cy="332683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A46535" w14:textId="18B5A003" w:rsidR="00B65580" w:rsidRPr="00BC5766" w:rsidRDefault="00E96486" w:rsidP="00B65580">
      <w:pPr>
        <w:jc w:val="center"/>
        <w:rPr>
          <w:rFonts w:ascii="David" w:hAnsi="David" w:cs="David"/>
          <w:b/>
          <w:bCs/>
          <w:color w:val="FF0000"/>
          <w:sz w:val="48"/>
          <w:szCs w:val="48"/>
          <w:u w:val="single"/>
          <w:rtl/>
          <w:cs/>
        </w:rPr>
      </w:pPr>
      <w:r>
        <w:rPr>
          <w:noProof/>
          <w:rtl/>
        </w:rPr>
        <w:pict w14:anchorId="2E8B64DF">
          <v:shape id="_x0000_s1044" type="#_x0000_t202" style="position:absolute;left:0;text-align:left;margin-left:-6pt;margin-top:4pt;width:215.9pt;height:229.1pt;z-index:251675648;visibility:visible;mso-wrap-style:square;mso-width-percent:400;mso-wrap-distance-left:9pt;mso-wrap-distance-top:3.6pt;mso-wrap-distance-right:9pt;mso-wrap-distance-bottom:3.6pt;mso-position-horizontal-relative:text;mso-position-vertical-relative:text;mso-width-percent:400;mso-width-relative:margin;mso-height-relative:margin;v-text-anchor:top" filled="f" stroked="f">
            <v:textbox style="mso-next-textbox:#_x0000_s1044">
              <w:txbxContent>
                <w:p w14:paraId="4DAA633D" w14:textId="728ACA92" w:rsidR="00E96486" w:rsidRDefault="00E96486" w:rsidP="0042613C">
                  <w:pPr>
                    <w:bidi/>
                    <w:rPr>
                      <w:b/>
                      <w:bCs/>
                      <w:u w:val="single"/>
                      <w:rtl/>
                    </w:rPr>
                  </w:pPr>
                  <w:r w:rsidRPr="0042613C">
                    <w:rPr>
                      <w:rFonts w:hint="cs"/>
                      <w:b/>
                      <w:bCs/>
                      <w:u w:val="single"/>
                      <w:rtl/>
                    </w:rPr>
                    <w:t>הכפתורים הם:</w:t>
                  </w:r>
                </w:p>
                <w:p w14:paraId="518A274B" w14:textId="77777777" w:rsidR="00E96486" w:rsidRDefault="00E96486" w:rsidP="008244C0">
                  <w:pPr>
                    <w:bidi/>
                    <w:rPr>
                      <w:rtl/>
                    </w:rPr>
                  </w:pPr>
                </w:p>
                <w:p w14:paraId="6C2E0A34" w14:textId="3BAA6755" w:rsidR="00E96486" w:rsidRDefault="00E96486" w:rsidP="0042613C">
                  <w:pPr>
                    <w:pStyle w:val="ListParagraph"/>
                    <w:numPr>
                      <w:ilvl w:val="0"/>
                      <w:numId w:val="14"/>
                    </w:numPr>
                  </w:pPr>
                  <w:r w:rsidRPr="008244C0">
                    <w:rPr>
                      <w:rFonts w:hint="cs"/>
                      <w:u w:val="single"/>
                    </w:rPr>
                    <w:t>S</w:t>
                  </w:r>
                  <w:r w:rsidRPr="008244C0">
                    <w:rPr>
                      <w:u w:val="single"/>
                    </w:rPr>
                    <w:t>tart</w:t>
                  </w:r>
                  <w:r>
                    <w:rPr>
                      <w:rFonts w:hint="cs"/>
                      <w:rtl/>
                    </w:rPr>
                    <w:t xml:space="preserve"> </w:t>
                  </w:r>
                  <w:r>
                    <w:rPr>
                      <w:rtl/>
                    </w:rPr>
                    <w:t>–</w:t>
                  </w:r>
                  <w:r>
                    <w:rPr>
                      <w:rFonts w:hint="cs"/>
                      <w:rtl/>
                    </w:rPr>
                    <w:t xml:space="preserve"> לצורך הפעלת המוניטורינג</w:t>
                  </w:r>
                </w:p>
                <w:p w14:paraId="6CFCF491" w14:textId="4F7D2E2B" w:rsidR="00E96486" w:rsidRDefault="00E96486" w:rsidP="008244C0">
                  <w:pPr>
                    <w:pStyle w:val="ListParagraph"/>
                    <w:numPr>
                      <w:ilvl w:val="0"/>
                      <w:numId w:val="14"/>
                    </w:numPr>
                  </w:pPr>
                  <w:r w:rsidRPr="008244C0">
                    <w:rPr>
                      <w:rFonts w:hint="cs"/>
                      <w:u w:val="single"/>
                    </w:rPr>
                    <w:t>S</w:t>
                  </w:r>
                  <w:r w:rsidRPr="008244C0">
                    <w:rPr>
                      <w:u w:val="single"/>
                    </w:rPr>
                    <w:t>top</w:t>
                  </w:r>
                  <w:r>
                    <w:t xml:space="preserve"> </w:t>
                  </w:r>
                  <w:r>
                    <w:rPr>
                      <w:rFonts w:hint="cs"/>
                      <w:rtl/>
                    </w:rPr>
                    <w:t xml:space="preserve"> - לצורך עצירת המוניטורינג</w:t>
                  </w:r>
                </w:p>
                <w:p w14:paraId="10610D9A" w14:textId="75F014EB" w:rsidR="00E96486" w:rsidRDefault="00E96486" w:rsidP="008244C0">
                  <w:pPr>
                    <w:pStyle w:val="ListParagraph"/>
                    <w:numPr>
                      <w:ilvl w:val="0"/>
                      <w:numId w:val="14"/>
                    </w:numPr>
                  </w:pPr>
                  <w:r w:rsidRPr="008244C0">
                    <w:rPr>
                      <w:u w:val="single"/>
                    </w:rPr>
                    <w:t>History</w:t>
                  </w:r>
                  <w:r>
                    <w:rPr>
                      <w:rFonts w:hint="cs"/>
                      <w:rtl/>
                    </w:rPr>
                    <w:t xml:space="preserve"> </w:t>
                  </w:r>
                  <w:r>
                    <w:rPr>
                      <w:rtl/>
                    </w:rPr>
                    <w:t>–</w:t>
                  </w:r>
                  <w:r>
                    <w:rPr>
                      <w:rFonts w:hint="cs"/>
                      <w:rtl/>
                    </w:rPr>
                    <w:t xml:space="preserve"> פתיחת קובץ אקסל של כל ההיסטוריה שנכנסה למסד נתונים.</w:t>
                  </w:r>
                </w:p>
                <w:p w14:paraId="061613FC" w14:textId="163FBDE6" w:rsidR="00E96486" w:rsidRDefault="00E96486" w:rsidP="008244C0">
                  <w:pPr>
                    <w:pStyle w:val="ListParagraph"/>
                    <w:numPr>
                      <w:ilvl w:val="0"/>
                      <w:numId w:val="14"/>
                    </w:numPr>
                  </w:pPr>
                  <w:r w:rsidRPr="008244C0">
                    <w:rPr>
                      <w:u w:val="single"/>
                    </w:rPr>
                    <w:t>Location map</w:t>
                  </w:r>
                  <w:r>
                    <w:rPr>
                      <w:rFonts w:hint="cs"/>
                      <w:rtl/>
                    </w:rPr>
                    <w:t xml:space="preserve"> </w:t>
                  </w:r>
                  <w:r>
                    <w:rPr>
                      <w:rtl/>
                    </w:rPr>
                    <w:t>–</w:t>
                  </w:r>
                  <w:r>
                    <w:rPr>
                      <w:rFonts w:hint="cs"/>
                      <w:rtl/>
                    </w:rPr>
                    <w:t xml:space="preserve"> כניסה למפת מיקום חיישנים.</w:t>
                  </w:r>
                </w:p>
                <w:p w14:paraId="2664DB00" w14:textId="3E70256B" w:rsidR="00E96486" w:rsidRDefault="00E96486" w:rsidP="008244C0">
                  <w:pPr>
                    <w:pStyle w:val="ListParagraph"/>
                    <w:numPr>
                      <w:ilvl w:val="0"/>
                      <w:numId w:val="14"/>
                    </w:numPr>
                  </w:pPr>
                  <w:r w:rsidRPr="008244C0">
                    <w:rPr>
                      <w:rFonts w:hint="cs"/>
                      <w:u w:val="single"/>
                    </w:rPr>
                    <w:t>C</w:t>
                  </w:r>
                  <w:r w:rsidRPr="008244C0">
                    <w:rPr>
                      <w:u w:val="single"/>
                    </w:rPr>
                    <w:t>ontact List</w:t>
                  </w:r>
                  <w:r>
                    <w:rPr>
                      <w:rFonts w:hint="cs"/>
                      <w:rtl/>
                    </w:rPr>
                    <w:t xml:space="preserve"> </w:t>
                  </w:r>
                  <w:r>
                    <w:rPr>
                      <w:rtl/>
                    </w:rPr>
                    <w:t>–</w:t>
                  </w:r>
                  <w:r>
                    <w:rPr>
                      <w:rFonts w:hint="cs"/>
                      <w:rtl/>
                    </w:rPr>
                    <w:t xml:space="preserve"> פתיחת אנשי קשר רשומים.</w:t>
                  </w:r>
                </w:p>
                <w:p w14:paraId="6F5848D8" w14:textId="2622D97C" w:rsidR="00E96486" w:rsidRDefault="00E96486" w:rsidP="008244C0">
                  <w:pPr>
                    <w:pStyle w:val="ListParagraph"/>
                    <w:numPr>
                      <w:ilvl w:val="0"/>
                      <w:numId w:val="14"/>
                    </w:numPr>
                  </w:pPr>
                  <w:r w:rsidRPr="008244C0">
                    <w:rPr>
                      <w:u w:val="single"/>
                    </w:rPr>
                    <w:t>Add Contact</w:t>
                  </w:r>
                  <w:r w:rsidRPr="008244C0">
                    <w:rPr>
                      <w:rFonts w:hint="cs"/>
                      <w:u w:val="single"/>
                      <w:rtl/>
                    </w:rPr>
                    <w:t xml:space="preserve"> </w:t>
                  </w:r>
                  <w:r>
                    <w:rPr>
                      <w:rtl/>
                    </w:rPr>
                    <w:t>–</w:t>
                  </w:r>
                  <w:r>
                    <w:rPr>
                      <w:rFonts w:hint="cs"/>
                      <w:rtl/>
                    </w:rPr>
                    <w:t xml:space="preserve"> הוספת איש קשר דרך ממשק ייעודי.</w:t>
                  </w:r>
                </w:p>
                <w:p w14:paraId="21FE283D" w14:textId="4CF74B50" w:rsidR="00E96486" w:rsidRPr="0042613C" w:rsidRDefault="00E96486" w:rsidP="00E30CCE">
                  <w:pPr>
                    <w:bidi/>
                    <w:ind w:firstLine="360"/>
                    <w:rPr>
                      <w:rtl/>
                    </w:rPr>
                  </w:pPr>
                  <w:r>
                    <w:rPr>
                      <w:rFonts w:hint="cs"/>
                      <w:rtl/>
                    </w:rPr>
                    <w:t>מוצגת גם השעה והתאריך הנוכחי בכל עת.</w:t>
                  </w:r>
                </w:p>
              </w:txbxContent>
            </v:textbox>
            <w10:wrap type="square"/>
          </v:shape>
        </w:pict>
      </w:r>
    </w:p>
    <w:p w14:paraId="5CCB7D97" w14:textId="2851AB56" w:rsidR="00B65580" w:rsidRDefault="00B65580" w:rsidP="00B65580">
      <w:pPr>
        <w:jc w:val="center"/>
        <w:rPr>
          <w:rFonts w:ascii="David" w:hAnsi="David" w:cs="David"/>
          <w:b/>
          <w:bCs/>
          <w:color w:val="FF0000"/>
          <w:sz w:val="48"/>
          <w:szCs w:val="48"/>
          <w:u w:val="single"/>
          <w:rtl/>
          <w:cs/>
          <w:lang w:val="he-IL"/>
        </w:rPr>
      </w:pPr>
    </w:p>
    <w:p w14:paraId="059DF3CF" w14:textId="77777777" w:rsidR="00B65580" w:rsidRDefault="00B65580" w:rsidP="00B65580">
      <w:pPr>
        <w:jc w:val="center"/>
        <w:rPr>
          <w:rFonts w:ascii="David" w:hAnsi="David" w:cs="David"/>
          <w:b/>
          <w:bCs/>
          <w:color w:val="FF0000"/>
          <w:sz w:val="48"/>
          <w:szCs w:val="48"/>
          <w:u w:val="single"/>
          <w:rtl/>
          <w:cs/>
          <w:lang w:val="he-IL"/>
        </w:rPr>
      </w:pPr>
    </w:p>
    <w:p w14:paraId="179EF989" w14:textId="77777777" w:rsidR="00B65580" w:rsidRDefault="00B65580" w:rsidP="00B65580">
      <w:pPr>
        <w:jc w:val="center"/>
        <w:rPr>
          <w:rFonts w:ascii="David" w:hAnsi="David" w:cs="David"/>
          <w:b/>
          <w:bCs/>
          <w:color w:val="FF0000"/>
          <w:sz w:val="48"/>
          <w:szCs w:val="48"/>
          <w:u w:val="single"/>
          <w:rtl/>
          <w:cs/>
          <w:lang w:val="he-IL"/>
        </w:rPr>
      </w:pPr>
    </w:p>
    <w:p w14:paraId="48D7AC20" w14:textId="77777777" w:rsidR="00B65580" w:rsidRDefault="00B65580" w:rsidP="00B65580">
      <w:pPr>
        <w:jc w:val="center"/>
        <w:rPr>
          <w:rFonts w:ascii="David" w:hAnsi="David" w:cs="David"/>
          <w:b/>
          <w:bCs/>
          <w:color w:val="FF0000"/>
          <w:sz w:val="48"/>
          <w:szCs w:val="48"/>
          <w:u w:val="single"/>
          <w:rtl/>
          <w:cs/>
          <w:lang w:val="he-IL"/>
        </w:rPr>
      </w:pPr>
    </w:p>
    <w:p w14:paraId="14F319AD" w14:textId="77777777" w:rsidR="00B65580" w:rsidRDefault="00B65580" w:rsidP="00B65580">
      <w:pPr>
        <w:jc w:val="center"/>
        <w:rPr>
          <w:rFonts w:ascii="David" w:hAnsi="David" w:cs="David"/>
          <w:b/>
          <w:bCs/>
          <w:color w:val="FF0000"/>
          <w:sz w:val="48"/>
          <w:szCs w:val="48"/>
          <w:u w:val="single"/>
          <w:rtl/>
          <w:cs/>
          <w:lang w:val="he-IL"/>
        </w:rPr>
      </w:pPr>
    </w:p>
    <w:p w14:paraId="6E520379" w14:textId="051CF59A" w:rsidR="00B65580" w:rsidRDefault="00B65580" w:rsidP="004A6B24">
      <w:pPr>
        <w:rPr>
          <w:rFonts w:ascii="David" w:hAnsi="David" w:cs="David"/>
          <w:b/>
          <w:bCs/>
          <w:color w:val="FF0000"/>
          <w:sz w:val="48"/>
          <w:szCs w:val="48"/>
          <w:u w:val="single"/>
          <w:rtl/>
          <w:cs/>
          <w:lang w:val="he-IL"/>
        </w:rPr>
      </w:pPr>
    </w:p>
    <w:p w14:paraId="5B5C25E7" w14:textId="77777777" w:rsidR="00B65580" w:rsidRPr="00705213" w:rsidRDefault="00B65580" w:rsidP="00705213">
      <w:pPr>
        <w:bidi/>
        <w:rPr>
          <w:rFonts w:ascii="David" w:hAnsi="David" w:cs="David"/>
          <w:color w:val="FF0000"/>
          <w:sz w:val="32"/>
          <w:szCs w:val="32"/>
          <w:rtl/>
          <w:cs/>
          <w:lang w:val="he-IL"/>
        </w:rPr>
      </w:pPr>
    </w:p>
    <w:p w14:paraId="792703E1" w14:textId="0D2A181B" w:rsidR="00B65580" w:rsidRDefault="00705213" w:rsidP="00705213">
      <w:pPr>
        <w:jc w:val="right"/>
        <w:rPr>
          <w:rFonts w:ascii="David" w:hAnsi="David" w:cs="David"/>
          <w:sz w:val="32"/>
          <w:szCs w:val="32"/>
          <w:rtl/>
          <w:lang w:val="he-IL"/>
        </w:rPr>
      </w:pPr>
      <w:r>
        <w:rPr>
          <w:rFonts w:ascii="David" w:hAnsi="David" w:cs="David" w:hint="cs"/>
          <w:sz w:val="32"/>
          <w:szCs w:val="32"/>
          <w:rtl/>
          <w:lang w:val="he-IL"/>
        </w:rPr>
        <w:t>ברגע לחיצה על כפתור רשימת אנשי קשר ייפתח המסך הבא:</w:t>
      </w:r>
    </w:p>
    <w:p w14:paraId="16BBFF52" w14:textId="22EB8DC4" w:rsidR="00705213" w:rsidRDefault="00F0093F" w:rsidP="00705213">
      <w:pPr>
        <w:jc w:val="right"/>
        <w:rPr>
          <w:rFonts w:ascii="David" w:hAnsi="David" w:cs="David"/>
          <w:sz w:val="32"/>
          <w:szCs w:val="32"/>
          <w:rtl/>
          <w:lang w:val="he-IL"/>
        </w:rPr>
      </w:pPr>
      <w:r>
        <w:rPr>
          <w:noProof/>
        </w:rPr>
        <w:drawing>
          <wp:anchor distT="0" distB="0" distL="114300" distR="114300" simplePos="0" relativeHeight="251654656" behindDoc="0" locked="0" layoutInCell="1" allowOverlap="1" wp14:anchorId="1608C9CB" wp14:editId="602FDD44">
            <wp:simplePos x="0" y="0"/>
            <wp:positionH relativeFrom="column">
              <wp:posOffset>390525</wp:posOffset>
            </wp:positionH>
            <wp:positionV relativeFrom="paragraph">
              <wp:posOffset>174625</wp:posOffset>
            </wp:positionV>
            <wp:extent cx="6381602" cy="3273596"/>
            <wp:effectExtent l="0" t="0" r="0" b="0"/>
            <wp:wrapNone/>
            <wp:docPr id="11" name="Picture 11" descr="C:\Users\Dror\AppData\Local\Microsoft\Windows\INetCache\Content.Word\contact_lis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ror\AppData\Local\Microsoft\Windows\INetCache\Content.Word\contact_list_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81602" cy="327359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574222" w14:textId="5A3D4700" w:rsidR="00705213" w:rsidRPr="00705213" w:rsidRDefault="00705213" w:rsidP="00705213">
      <w:pPr>
        <w:jc w:val="right"/>
        <w:rPr>
          <w:rFonts w:ascii="David" w:hAnsi="David" w:cs="David"/>
          <w:sz w:val="32"/>
          <w:szCs w:val="32"/>
          <w:rtl/>
          <w:cs/>
          <w:lang w:val="he-IL"/>
        </w:rPr>
      </w:pPr>
    </w:p>
    <w:p w14:paraId="68CCBD55" w14:textId="3423C66B" w:rsidR="00B65580" w:rsidRDefault="00B65580" w:rsidP="00B65580">
      <w:pPr>
        <w:jc w:val="center"/>
        <w:rPr>
          <w:rFonts w:ascii="David" w:hAnsi="David" w:cs="David"/>
          <w:b/>
          <w:bCs/>
          <w:color w:val="FF0000"/>
          <w:sz w:val="48"/>
          <w:szCs w:val="48"/>
          <w:u w:val="single"/>
          <w:rtl/>
          <w:cs/>
          <w:lang w:val="he-IL"/>
        </w:rPr>
      </w:pPr>
    </w:p>
    <w:p w14:paraId="1188439E" w14:textId="689A8EE3" w:rsidR="00B65580" w:rsidRDefault="00B65580" w:rsidP="00B65580">
      <w:pPr>
        <w:jc w:val="center"/>
        <w:rPr>
          <w:rFonts w:ascii="David" w:hAnsi="David" w:cs="David"/>
          <w:b/>
          <w:bCs/>
          <w:color w:val="FF0000"/>
          <w:sz w:val="48"/>
          <w:szCs w:val="48"/>
          <w:u w:val="single"/>
          <w:rtl/>
          <w:cs/>
          <w:lang w:val="he-IL"/>
        </w:rPr>
      </w:pPr>
    </w:p>
    <w:p w14:paraId="3396C0CB" w14:textId="2D00E0D0" w:rsidR="00B65580" w:rsidRDefault="00B65580" w:rsidP="00B65580">
      <w:pPr>
        <w:jc w:val="center"/>
        <w:rPr>
          <w:rFonts w:ascii="David" w:hAnsi="David" w:cs="David"/>
          <w:b/>
          <w:bCs/>
          <w:color w:val="FF0000"/>
          <w:sz w:val="48"/>
          <w:szCs w:val="48"/>
          <w:u w:val="single"/>
          <w:rtl/>
          <w:cs/>
          <w:lang w:val="he-IL"/>
        </w:rPr>
      </w:pPr>
    </w:p>
    <w:p w14:paraId="396EEEA8" w14:textId="335961EB" w:rsidR="00B65580" w:rsidRDefault="00B65580" w:rsidP="00B65580">
      <w:pPr>
        <w:jc w:val="center"/>
        <w:rPr>
          <w:rFonts w:ascii="David" w:hAnsi="David" w:cs="David"/>
          <w:b/>
          <w:bCs/>
          <w:color w:val="FF0000"/>
          <w:sz w:val="48"/>
          <w:szCs w:val="48"/>
          <w:u w:val="single"/>
          <w:rtl/>
          <w:cs/>
          <w:lang w:val="he-IL"/>
        </w:rPr>
      </w:pPr>
    </w:p>
    <w:p w14:paraId="6FC684BC" w14:textId="3E46B193" w:rsidR="00B65580" w:rsidRDefault="00B65580" w:rsidP="00B65580">
      <w:pPr>
        <w:jc w:val="center"/>
        <w:rPr>
          <w:rFonts w:ascii="David" w:hAnsi="David" w:cs="David"/>
          <w:b/>
          <w:bCs/>
          <w:color w:val="FF0000"/>
          <w:sz w:val="48"/>
          <w:szCs w:val="48"/>
          <w:u w:val="single"/>
          <w:rtl/>
          <w:cs/>
          <w:lang w:val="he-IL"/>
        </w:rPr>
      </w:pPr>
    </w:p>
    <w:p w14:paraId="2DDF1B1B" w14:textId="77777777" w:rsidR="00B65580" w:rsidRDefault="00B65580" w:rsidP="00B65580">
      <w:pPr>
        <w:jc w:val="center"/>
        <w:rPr>
          <w:rFonts w:ascii="David" w:hAnsi="David" w:cs="David"/>
          <w:b/>
          <w:bCs/>
          <w:color w:val="FF0000"/>
          <w:sz w:val="48"/>
          <w:szCs w:val="48"/>
          <w:u w:val="single"/>
          <w:rtl/>
          <w:cs/>
          <w:lang w:val="he-IL"/>
        </w:rPr>
      </w:pPr>
    </w:p>
    <w:p w14:paraId="631FA98E" w14:textId="1907A0C6" w:rsidR="00B65580" w:rsidRDefault="00B65580" w:rsidP="00B65580">
      <w:pPr>
        <w:jc w:val="center"/>
        <w:rPr>
          <w:rFonts w:ascii="David" w:hAnsi="David" w:cs="David"/>
          <w:b/>
          <w:bCs/>
          <w:color w:val="FF0000"/>
          <w:sz w:val="48"/>
          <w:szCs w:val="48"/>
          <w:u w:val="single"/>
          <w:rtl/>
          <w:lang w:val="he-IL"/>
        </w:rPr>
      </w:pPr>
    </w:p>
    <w:p w14:paraId="54AF91FD" w14:textId="77777777" w:rsidR="00705213" w:rsidRDefault="00705213" w:rsidP="00B65580">
      <w:pPr>
        <w:jc w:val="center"/>
        <w:rPr>
          <w:rFonts w:ascii="David" w:hAnsi="David" w:cs="David"/>
          <w:b/>
          <w:bCs/>
          <w:color w:val="FF0000"/>
          <w:sz w:val="48"/>
          <w:szCs w:val="48"/>
          <w:u w:val="single"/>
          <w:rtl/>
          <w:cs/>
          <w:lang w:val="he-IL"/>
        </w:rPr>
      </w:pPr>
    </w:p>
    <w:p w14:paraId="0FF5EB64" w14:textId="6D423779" w:rsidR="00705213" w:rsidRDefault="00705213" w:rsidP="00705213">
      <w:pPr>
        <w:jc w:val="right"/>
        <w:rPr>
          <w:rFonts w:ascii="David" w:hAnsi="David" w:cs="David"/>
          <w:sz w:val="32"/>
          <w:szCs w:val="32"/>
          <w:rtl/>
          <w:lang w:val="he-IL"/>
        </w:rPr>
      </w:pPr>
      <w:r>
        <w:rPr>
          <w:rFonts w:ascii="David" w:hAnsi="David" w:cs="David" w:hint="cs"/>
          <w:sz w:val="32"/>
          <w:szCs w:val="32"/>
          <w:rtl/>
          <w:lang w:val="he-IL"/>
        </w:rPr>
        <w:t>ברגע לחיצה על כפתור הוספת רשימת אנשי קשר ייפתח המסך הבא:</w:t>
      </w:r>
    </w:p>
    <w:p w14:paraId="077C20A2" w14:textId="3917209B" w:rsidR="00705213" w:rsidRDefault="00F0093F" w:rsidP="00705213">
      <w:pPr>
        <w:jc w:val="right"/>
        <w:rPr>
          <w:rFonts w:ascii="David" w:hAnsi="David" w:cs="David"/>
          <w:sz w:val="32"/>
          <w:szCs w:val="32"/>
          <w:rtl/>
          <w:lang w:val="he-IL"/>
        </w:rPr>
      </w:pPr>
      <w:r>
        <w:rPr>
          <w:noProof/>
        </w:rPr>
        <w:drawing>
          <wp:anchor distT="0" distB="0" distL="114300" distR="114300" simplePos="0" relativeHeight="251660800" behindDoc="0" locked="0" layoutInCell="1" allowOverlap="1" wp14:anchorId="5123F8DE" wp14:editId="7BE8EB55">
            <wp:simplePos x="0" y="0"/>
            <wp:positionH relativeFrom="column">
              <wp:posOffset>466726</wp:posOffset>
            </wp:positionH>
            <wp:positionV relativeFrom="paragraph">
              <wp:posOffset>154940</wp:posOffset>
            </wp:positionV>
            <wp:extent cx="6295390" cy="3272494"/>
            <wp:effectExtent l="0" t="0" r="0" b="0"/>
            <wp:wrapNone/>
            <wp:docPr id="19" name="Picture 19" descr="C:\Users\Dror\AppData\Local\Microsoft\Windows\INetCache\Content.Word\add_contac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ror\AppData\Local\Microsoft\Windows\INetCache\Content.Word\add_contact_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00637" cy="327522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3CB964" w14:textId="1E0986A3" w:rsidR="00B65580" w:rsidRDefault="00B65580" w:rsidP="00705213">
      <w:pPr>
        <w:rPr>
          <w:rFonts w:ascii="David" w:hAnsi="David" w:cs="David"/>
          <w:b/>
          <w:bCs/>
          <w:color w:val="FF0000"/>
          <w:sz w:val="48"/>
          <w:szCs w:val="48"/>
          <w:u w:val="single"/>
          <w:rtl/>
          <w:cs/>
          <w:lang w:val="he-IL"/>
        </w:rPr>
      </w:pPr>
    </w:p>
    <w:p w14:paraId="4FA114D5" w14:textId="3A2CE2EA" w:rsidR="00B65580" w:rsidRDefault="00B65580" w:rsidP="00B65580">
      <w:pPr>
        <w:jc w:val="center"/>
        <w:rPr>
          <w:rFonts w:ascii="David" w:hAnsi="David" w:cs="David"/>
          <w:b/>
          <w:bCs/>
          <w:color w:val="FF0000"/>
          <w:sz w:val="48"/>
          <w:szCs w:val="48"/>
          <w:u w:val="single"/>
          <w:rtl/>
          <w:cs/>
          <w:lang w:val="he-IL"/>
        </w:rPr>
      </w:pPr>
    </w:p>
    <w:p w14:paraId="71A9119B" w14:textId="6CFB2B08" w:rsidR="00B65580" w:rsidRDefault="00B65580" w:rsidP="00B65580">
      <w:pPr>
        <w:jc w:val="center"/>
        <w:rPr>
          <w:rFonts w:ascii="David" w:hAnsi="David" w:cs="David"/>
          <w:b/>
          <w:bCs/>
          <w:color w:val="FF0000"/>
          <w:sz w:val="48"/>
          <w:szCs w:val="48"/>
          <w:u w:val="single"/>
          <w:rtl/>
          <w:cs/>
          <w:lang w:val="he-IL"/>
        </w:rPr>
      </w:pPr>
    </w:p>
    <w:p w14:paraId="7E156C87" w14:textId="77777777" w:rsidR="00B65580" w:rsidRDefault="00B65580" w:rsidP="00B65580">
      <w:pPr>
        <w:jc w:val="center"/>
        <w:rPr>
          <w:rFonts w:ascii="David" w:hAnsi="David" w:cs="David"/>
          <w:b/>
          <w:bCs/>
          <w:color w:val="FF0000"/>
          <w:sz w:val="48"/>
          <w:szCs w:val="48"/>
          <w:u w:val="single"/>
          <w:rtl/>
          <w:cs/>
          <w:lang w:val="he-IL"/>
        </w:rPr>
      </w:pPr>
    </w:p>
    <w:p w14:paraId="16F175C0" w14:textId="77777777" w:rsidR="00B65580" w:rsidRDefault="00B65580" w:rsidP="00B65580">
      <w:pPr>
        <w:jc w:val="center"/>
        <w:rPr>
          <w:rFonts w:ascii="David" w:hAnsi="David" w:cs="David"/>
          <w:b/>
          <w:bCs/>
          <w:color w:val="FF0000"/>
          <w:sz w:val="48"/>
          <w:szCs w:val="48"/>
          <w:u w:val="single"/>
          <w:rtl/>
          <w:cs/>
          <w:lang w:val="he-IL"/>
        </w:rPr>
      </w:pPr>
    </w:p>
    <w:p w14:paraId="483F0038" w14:textId="212DB703" w:rsidR="00B65580" w:rsidRDefault="00B65580" w:rsidP="00B65580">
      <w:pPr>
        <w:jc w:val="center"/>
        <w:rPr>
          <w:rFonts w:ascii="David" w:hAnsi="David" w:cs="David"/>
          <w:b/>
          <w:bCs/>
          <w:color w:val="FF0000"/>
          <w:sz w:val="48"/>
          <w:szCs w:val="48"/>
          <w:u w:val="single"/>
          <w:rtl/>
          <w:cs/>
          <w:lang w:val="he-IL"/>
        </w:rPr>
      </w:pPr>
    </w:p>
    <w:p w14:paraId="33F84A66" w14:textId="55A82511" w:rsidR="00B65580" w:rsidRDefault="00B65580" w:rsidP="00B65580">
      <w:pPr>
        <w:jc w:val="center"/>
        <w:rPr>
          <w:rFonts w:ascii="David" w:hAnsi="David" w:cs="David"/>
          <w:b/>
          <w:bCs/>
          <w:color w:val="FF0000"/>
          <w:sz w:val="48"/>
          <w:szCs w:val="48"/>
          <w:u w:val="single"/>
          <w:rtl/>
          <w:cs/>
          <w:lang w:val="he-IL"/>
        </w:rPr>
      </w:pPr>
    </w:p>
    <w:p w14:paraId="708C7EF4" w14:textId="1A1C485D" w:rsidR="00B65580" w:rsidRDefault="00B65580" w:rsidP="004A6B24">
      <w:pPr>
        <w:rPr>
          <w:rFonts w:ascii="David" w:hAnsi="David" w:cs="David"/>
          <w:b/>
          <w:bCs/>
          <w:color w:val="FF0000"/>
          <w:sz w:val="48"/>
          <w:szCs w:val="48"/>
          <w:u w:val="single"/>
          <w:rtl/>
          <w:cs/>
          <w:lang w:val="he-IL"/>
        </w:rPr>
      </w:pPr>
    </w:p>
    <w:p w14:paraId="7F21A0DC" w14:textId="15E64C15" w:rsidR="00705213" w:rsidRDefault="00705213" w:rsidP="00705213">
      <w:pPr>
        <w:jc w:val="right"/>
        <w:rPr>
          <w:rFonts w:ascii="David" w:hAnsi="David" w:cs="David"/>
          <w:sz w:val="32"/>
          <w:szCs w:val="32"/>
          <w:rtl/>
          <w:lang w:val="he-IL"/>
        </w:rPr>
      </w:pPr>
      <w:r>
        <w:rPr>
          <w:rFonts w:ascii="David" w:hAnsi="David" w:cs="David" w:hint="cs"/>
          <w:sz w:val="32"/>
          <w:szCs w:val="32"/>
          <w:rtl/>
          <w:lang w:val="he-IL"/>
        </w:rPr>
        <w:lastRenderedPageBreak/>
        <w:t>ברגע לחיצה על כפתורים של התחלה וסיום ייפתח המסך הבא:</w:t>
      </w:r>
    </w:p>
    <w:p w14:paraId="22C0F99E" w14:textId="7C5F62B3" w:rsidR="00705213" w:rsidRPr="00F0093F" w:rsidRDefault="00F0093F" w:rsidP="00F0093F">
      <w:pPr>
        <w:jc w:val="right"/>
        <w:rPr>
          <w:rFonts w:ascii="David" w:hAnsi="David" w:cs="David"/>
          <w:sz w:val="32"/>
          <w:szCs w:val="32"/>
          <w:rtl/>
          <w:lang w:val="he-IL"/>
        </w:rPr>
      </w:pPr>
      <w:r>
        <w:rPr>
          <w:noProof/>
        </w:rPr>
        <w:drawing>
          <wp:inline distT="0" distB="0" distL="0" distR="0" wp14:anchorId="6D292414" wp14:editId="33C7B0AB">
            <wp:extent cx="6857938" cy="3419475"/>
            <wp:effectExtent l="0" t="0" r="0" b="0"/>
            <wp:docPr id="20" name="Picture 20" descr="C:\Users\Dror\AppData\Local\Microsoft\Windows\INetCache\Content.Word\start_stop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ror\AppData\Local\Microsoft\Windows\INetCache\Content.Word\start_stop_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67748" cy="3424366"/>
                    </a:xfrm>
                    <a:prstGeom prst="rect">
                      <a:avLst/>
                    </a:prstGeom>
                    <a:noFill/>
                    <a:ln>
                      <a:noFill/>
                    </a:ln>
                  </pic:spPr>
                </pic:pic>
              </a:graphicData>
            </a:graphic>
          </wp:inline>
        </w:drawing>
      </w:r>
    </w:p>
    <w:p w14:paraId="0A43317B" w14:textId="02EB10D8" w:rsidR="004A6B24" w:rsidRDefault="004A6B24" w:rsidP="00AF1E22">
      <w:pPr>
        <w:rPr>
          <w:rFonts w:ascii="David" w:hAnsi="David" w:cs="David"/>
          <w:b/>
          <w:bCs/>
          <w:color w:val="FF0000"/>
          <w:sz w:val="48"/>
          <w:szCs w:val="48"/>
          <w:u w:val="single"/>
          <w:rtl/>
          <w:lang w:val="he-IL"/>
        </w:rPr>
      </w:pPr>
    </w:p>
    <w:p w14:paraId="756E6284" w14:textId="49762F1E" w:rsidR="00705213" w:rsidRDefault="00F0093F" w:rsidP="00705213">
      <w:pPr>
        <w:jc w:val="right"/>
        <w:rPr>
          <w:rFonts w:ascii="David" w:hAnsi="David" w:cs="David"/>
          <w:sz w:val="32"/>
          <w:szCs w:val="32"/>
          <w:rtl/>
          <w:lang w:val="he-IL"/>
        </w:rPr>
      </w:pPr>
      <w:r>
        <w:rPr>
          <w:rFonts w:ascii="David" w:hAnsi="David" w:cs="David" w:hint="cs"/>
          <w:sz w:val="32"/>
          <w:szCs w:val="32"/>
          <w:rtl/>
          <w:lang w:val="he-IL"/>
        </w:rPr>
        <w:t>ברגע לחיצה על כפתור היסטוריה</w:t>
      </w:r>
      <w:r w:rsidR="00705213">
        <w:rPr>
          <w:rFonts w:ascii="David" w:hAnsi="David" w:cs="David" w:hint="cs"/>
          <w:sz w:val="32"/>
          <w:szCs w:val="32"/>
          <w:rtl/>
          <w:lang w:val="he-IL"/>
        </w:rPr>
        <w:t xml:space="preserve"> ייפתח המסך הבא (להלן דוגמא):</w:t>
      </w:r>
    </w:p>
    <w:p w14:paraId="4CACDAB4" w14:textId="77191A3B" w:rsidR="004A6B24" w:rsidRDefault="00F0093F" w:rsidP="00705213">
      <w:pPr>
        <w:jc w:val="right"/>
        <w:rPr>
          <w:rFonts w:ascii="David" w:hAnsi="David" w:cs="David"/>
          <w:sz w:val="32"/>
          <w:szCs w:val="32"/>
          <w:rtl/>
          <w:lang w:val="he-IL"/>
        </w:rPr>
      </w:pPr>
      <w:r>
        <w:rPr>
          <w:noProof/>
        </w:rPr>
        <w:drawing>
          <wp:anchor distT="0" distB="0" distL="114300" distR="114300" simplePos="0" relativeHeight="251665920" behindDoc="0" locked="0" layoutInCell="1" allowOverlap="1" wp14:anchorId="6181B171" wp14:editId="2E4549AF">
            <wp:simplePos x="0" y="0"/>
            <wp:positionH relativeFrom="column">
              <wp:posOffset>419100</wp:posOffset>
            </wp:positionH>
            <wp:positionV relativeFrom="paragraph">
              <wp:posOffset>104227</wp:posOffset>
            </wp:positionV>
            <wp:extent cx="6257925" cy="3844838"/>
            <wp:effectExtent l="0" t="0" r="0" b="0"/>
            <wp:wrapNone/>
            <wp:docPr id="21" name="Picture 21" descr="C:\Users\Dror\AppData\Local\Microsoft\Windows\INetCache\Content.Word\history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ror\AppData\Local\Microsoft\Windows\INetCache\Content.Word\history_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61776" cy="384720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13C8F0" w14:textId="66D498B8" w:rsidR="00705213" w:rsidRDefault="00705213" w:rsidP="00705213">
      <w:pPr>
        <w:jc w:val="right"/>
        <w:rPr>
          <w:rFonts w:ascii="David" w:hAnsi="David" w:cs="David"/>
          <w:sz w:val="32"/>
          <w:szCs w:val="32"/>
          <w:rtl/>
          <w:lang w:val="he-IL"/>
        </w:rPr>
      </w:pPr>
    </w:p>
    <w:p w14:paraId="62E334E6" w14:textId="27F61072" w:rsidR="00705213" w:rsidRDefault="00705213" w:rsidP="00705213">
      <w:pPr>
        <w:jc w:val="right"/>
        <w:rPr>
          <w:rFonts w:ascii="David" w:hAnsi="David" w:cs="David"/>
          <w:sz w:val="32"/>
          <w:szCs w:val="32"/>
          <w:rtl/>
          <w:lang w:val="he-IL"/>
        </w:rPr>
      </w:pPr>
    </w:p>
    <w:p w14:paraId="1EA4156F" w14:textId="43674BE0" w:rsidR="00705213" w:rsidRDefault="00705213" w:rsidP="00AF1E22">
      <w:pPr>
        <w:rPr>
          <w:rFonts w:ascii="David" w:hAnsi="David" w:cs="David"/>
          <w:b/>
          <w:bCs/>
          <w:color w:val="FF0000"/>
          <w:sz w:val="48"/>
          <w:szCs w:val="48"/>
          <w:u w:val="single"/>
          <w:rtl/>
          <w:lang w:val="he-IL"/>
        </w:rPr>
      </w:pPr>
    </w:p>
    <w:p w14:paraId="7974C934" w14:textId="77777777" w:rsidR="00705213" w:rsidRDefault="00705213" w:rsidP="00AF1E22">
      <w:pPr>
        <w:rPr>
          <w:rFonts w:ascii="David" w:hAnsi="David" w:cs="David"/>
          <w:b/>
          <w:bCs/>
          <w:color w:val="FF0000"/>
          <w:sz w:val="48"/>
          <w:szCs w:val="48"/>
          <w:u w:val="single"/>
          <w:rtl/>
          <w:lang w:val="he-IL"/>
        </w:rPr>
      </w:pPr>
    </w:p>
    <w:p w14:paraId="12F866FB" w14:textId="41821323" w:rsidR="00705213" w:rsidRDefault="00705213" w:rsidP="00AF1E22">
      <w:pPr>
        <w:rPr>
          <w:rFonts w:ascii="David" w:hAnsi="David" w:cs="David"/>
          <w:b/>
          <w:bCs/>
          <w:color w:val="FF0000"/>
          <w:sz w:val="48"/>
          <w:szCs w:val="48"/>
          <w:u w:val="single"/>
          <w:rtl/>
          <w:lang w:val="he-IL"/>
        </w:rPr>
      </w:pPr>
    </w:p>
    <w:p w14:paraId="362500AE" w14:textId="319C3282" w:rsidR="00705213" w:rsidRDefault="00705213" w:rsidP="00AF1E22">
      <w:pPr>
        <w:rPr>
          <w:rFonts w:ascii="David" w:hAnsi="David" w:cs="David"/>
          <w:b/>
          <w:bCs/>
          <w:color w:val="FF0000"/>
          <w:sz w:val="48"/>
          <w:szCs w:val="48"/>
          <w:u w:val="single"/>
          <w:rtl/>
          <w:lang w:val="he-IL"/>
        </w:rPr>
      </w:pPr>
    </w:p>
    <w:p w14:paraId="7DF0ADB5" w14:textId="7A701B04" w:rsidR="00E30CCE" w:rsidRDefault="00E30CCE" w:rsidP="00AF1E22">
      <w:pPr>
        <w:rPr>
          <w:rFonts w:ascii="David" w:hAnsi="David" w:cs="David"/>
          <w:b/>
          <w:bCs/>
          <w:color w:val="FF0000"/>
          <w:sz w:val="48"/>
          <w:szCs w:val="48"/>
          <w:u w:val="single"/>
          <w:rtl/>
          <w:lang w:val="he-IL"/>
        </w:rPr>
      </w:pPr>
    </w:p>
    <w:p w14:paraId="3695A719" w14:textId="171EF5AD" w:rsidR="00E30CCE" w:rsidRDefault="00E30CCE" w:rsidP="00AF1E22">
      <w:pPr>
        <w:rPr>
          <w:rFonts w:ascii="David" w:hAnsi="David" w:cs="David"/>
          <w:b/>
          <w:bCs/>
          <w:color w:val="FF0000"/>
          <w:sz w:val="48"/>
          <w:szCs w:val="48"/>
          <w:u w:val="single"/>
          <w:rtl/>
          <w:lang w:val="he-IL"/>
        </w:rPr>
      </w:pPr>
    </w:p>
    <w:p w14:paraId="4FCE7673" w14:textId="1F3FEFB9" w:rsidR="00F0093F" w:rsidRDefault="00F0093F" w:rsidP="00F0093F">
      <w:pPr>
        <w:rPr>
          <w:rFonts w:ascii="David" w:hAnsi="David" w:cs="David"/>
          <w:b/>
          <w:bCs/>
          <w:color w:val="FF0000"/>
          <w:sz w:val="48"/>
          <w:szCs w:val="48"/>
          <w:u w:val="single"/>
          <w:rtl/>
          <w:lang w:val="he-IL"/>
        </w:rPr>
      </w:pPr>
    </w:p>
    <w:p w14:paraId="72DC4F6A" w14:textId="77777777" w:rsidR="00F0093F" w:rsidRDefault="00F0093F" w:rsidP="00F0093F">
      <w:pPr>
        <w:rPr>
          <w:rFonts w:ascii="David" w:hAnsi="David" w:cs="David"/>
          <w:b/>
          <w:bCs/>
          <w:color w:val="FF0000"/>
          <w:sz w:val="48"/>
          <w:szCs w:val="48"/>
          <w:u w:val="single"/>
          <w:rtl/>
          <w:lang w:val="he-IL"/>
        </w:rPr>
      </w:pPr>
    </w:p>
    <w:p w14:paraId="0BCA5B9F" w14:textId="48CA0FEF" w:rsidR="00F0093F" w:rsidRPr="00F0093F" w:rsidRDefault="00F0093F" w:rsidP="00F0093F">
      <w:pPr>
        <w:jc w:val="right"/>
        <w:rPr>
          <w:rFonts w:ascii="David" w:hAnsi="David" w:cs="David"/>
          <w:sz w:val="32"/>
          <w:szCs w:val="32"/>
        </w:rPr>
      </w:pPr>
      <w:r>
        <w:rPr>
          <w:rFonts w:ascii="David" w:hAnsi="David" w:cs="David" w:hint="cs"/>
          <w:sz w:val="32"/>
          <w:szCs w:val="32"/>
          <w:rtl/>
          <w:lang w:val="he-IL"/>
        </w:rPr>
        <w:t>ברגע לחיצה על כפתור מפת מיקום ייפתח המסך הבא (להלן דוגמא):</w:t>
      </w:r>
    </w:p>
    <w:p w14:paraId="4C7A946F" w14:textId="0B1E7440" w:rsidR="00F0093F" w:rsidRDefault="00F0093F" w:rsidP="00F0093F">
      <w:pPr>
        <w:jc w:val="right"/>
        <w:rPr>
          <w:rFonts w:ascii="David" w:hAnsi="David" w:cs="David"/>
          <w:sz w:val="32"/>
          <w:szCs w:val="32"/>
          <w:rtl/>
          <w:lang w:val="he-IL"/>
        </w:rPr>
      </w:pPr>
    </w:p>
    <w:p w14:paraId="151DC354" w14:textId="2A5E6D4E" w:rsidR="00F0093F" w:rsidRDefault="00F0093F" w:rsidP="00F0093F">
      <w:pPr>
        <w:jc w:val="right"/>
        <w:rPr>
          <w:rFonts w:ascii="David" w:hAnsi="David" w:cs="David"/>
          <w:sz w:val="32"/>
          <w:szCs w:val="32"/>
          <w:rtl/>
          <w:lang w:val="he-IL"/>
        </w:rPr>
      </w:pPr>
      <w:r>
        <w:rPr>
          <w:noProof/>
        </w:rPr>
        <w:drawing>
          <wp:anchor distT="0" distB="0" distL="114300" distR="114300" simplePos="0" relativeHeight="251668992" behindDoc="0" locked="0" layoutInCell="1" allowOverlap="1" wp14:anchorId="48CEB145" wp14:editId="167188AC">
            <wp:simplePos x="0" y="0"/>
            <wp:positionH relativeFrom="column">
              <wp:posOffset>142875</wp:posOffset>
            </wp:positionH>
            <wp:positionV relativeFrom="paragraph">
              <wp:posOffset>4445</wp:posOffset>
            </wp:positionV>
            <wp:extent cx="6715125" cy="2335916"/>
            <wp:effectExtent l="0" t="0" r="0" b="0"/>
            <wp:wrapNone/>
            <wp:docPr id="22" name="Picture 22" descr="C:\Users\Dror\AppData\Local\Microsoft\Windows\INetCache\Content.Word\map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ror\AppData\Local\Microsoft\Windows\INetCache\Content.Word\map_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715125" cy="233591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F86457" w14:textId="5552AA7A" w:rsidR="00F0093F" w:rsidRDefault="00F0093F" w:rsidP="00F0093F">
      <w:pPr>
        <w:jc w:val="right"/>
        <w:rPr>
          <w:rFonts w:ascii="David" w:hAnsi="David" w:cs="David"/>
          <w:sz w:val="32"/>
          <w:szCs w:val="32"/>
          <w:rtl/>
          <w:lang w:val="he-IL"/>
        </w:rPr>
      </w:pPr>
    </w:p>
    <w:p w14:paraId="5F62E4E8" w14:textId="77777777" w:rsidR="00F0093F" w:rsidRDefault="00F0093F" w:rsidP="00F0093F">
      <w:pPr>
        <w:jc w:val="right"/>
        <w:rPr>
          <w:rFonts w:ascii="David" w:hAnsi="David" w:cs="David"/>
          <w:sz w:val="32"/>
          <w:szCs w:val="32"/>
          <w:rtl/>
          <w:lang w:val="he-IL"/>
        </w:rPr>
      </w:pPr>
    </w:p>
    <w:p w14:paraId="10585A51" w14:textId="1C604946" w:rsidR="00F0093F" w:rsidRDefault="00F0093F" w:rsidP="00AF1E22">
      <w:pPr>
        <w:rPr>
          <w:rFonts w:ascii="David" w:hAnsi="David" w:cs="David"/>
          <w:b/>
          <w:bCs/>
          <w:color w:val="FF0000"/>
          <w:sz w:val="48"/>
          <w:szCs w:val="48"/>
          <w:u w:val="single"/>
          <w:rtl/>
          <w:lang w:val="he-IL"/>
        </w:rPr>
      </w:pPr>
    </w:p>
    <w:p w14:paraId="34E7D2FB" w14:textId="0562A5D3" w:rsidR="00F0093F" w:rsidRDefault="00F0093F" w:rsidP="00AF1E22">
      <w:pPr>
        <w:rPr>
          <w:rFonts w:ascii="David" w:hAnsi="David" w:cs="David"/>
          <w:b/>
          <w:bCs/>
          <w:color w:val="FF0000"/>
          <w:sz w:val="48"/>
          <w:szCs w:val="48"/>
          <w:u w:val="single"/>
          <w:rtl/>
          <w:lang w:val="he-IL"/>
        </w:rPr>
      </w:pPr>
    </w:p>
    <w:p w14:paraId="3480380A" w14:textId="06387200" w:rsidR="00F0093F" w:rsidRDefault="00F0093F" w:rsidP="00AF1E22">
      <w:pPr>
        <w:rPr>
          <w:rFonts w:ascii="David" w:hAnsi="David" w:cs="David"/>
          <w:b/>
          <w:bCs/>
          <w:color w:val="FF0000"/>
          <w:sz w:val="48"/>
          <w:szCs w:val="48"/>
          <w:u w:val="single"/>
          <w:rtl/>
          <w:lang w:val="he-IL"/>
        </w:rPr>
      </w:pPr>
    </w:p>
    <w:p w14:paraId="3E7A27BE" w14:textId="147B1049" w:rsidR="00F0093F" w:rsidRDefault="00F0093F" w:rsidP="00AF1E22">
      <w:pPr>
        <w:rPr>
          <w:rFonts w:ascii="David" w:hAnsi="David" w:cs="David"/>
          <w:b/>
          <w:bCs/>
          <w:color w:val="FF0000"/>
          <w:sz w:val="48"/>
          <w:szCs w:val="48"/>
          <w:u w:val="single"/>
          <w:rtl/>
          <w:lang w:val="he-IL"/>
        </w:rPr>
      </w:pPr>
    </w:p>
    <w:p w14:paraId="502C757E" w14:textId="77777777" w:rsidR="00F0093F" w:rsidRDefault="00F0093F" w:rsidP="00AF1E22">
      <w:pPr>
        <w:rPr>
          <w:rFonts w:ascii="David" w:hAnsi="David" w:cs="David"/>
          <w:b/>
          <w:bCs/>
          <w:color w:val="FF0000"/>
          <w:sz w:val="48"/>
          <w:szCs w:val="48"/>
          <w:u w:val="single"/>
          <w:rtl/>
          <w:cs/>
          <w:lang w:val="he-IL"/>
        </w:rPr>
      </w:pPr>
    </w:p>
    <w:p w14:paraId="254AF2AC" w14:textId="272B7386" w:rsidR="00B65580" w:rsidRDefault="00B65580" w:rsidP="00C56123">
      <w:pPr>
        <w:jc w:val="center"/>
        <w:rPr>
          <w:rFonts w:ascii="David" w:hAnsi="David" w:cs="David"/>
          <w:b/>
          <w:bCs/>
          <w:color w:val="FF0000"/>
          <w:sz w:val="48"/>
          <w:szCs w:val="48"/>
          <w:u w:val="single"/>
          <w:rtl/>
          <w:cs/>
          <w:lang w:val="he-IL"/>
        </w:rPr>
      </w:pPr>
      <w:r>
        <w:rPr>
          <w:rFonts w:ascii="David" w:hAnsi="David" w:cs="David" w:hint="cs"/>
          <w:b/>
          <w:bCs/>
          <w:color w:val="FF0000"/>
          <w:sz w:val="48"/>
          <w:szCs w:val="48"/>
          <w:u w:val="single"/>
          <w:rtl/>
          <w:cs/>
          <w:lang w:val="he-IL"/>
        </w:rPr>
        <w:t xml:space="preserve">סקר </w:t>
      </w:r>
      <w:commentRangeStart w:id="177"/>
      <w:r>
        <w:rPr>
          <w:rFonts w:ascii="David" w:hAnsi="David" w:cs="David" w:hint="cs"/>
          <w:b/>
          <w:bCs/>
          <w:color w:val="FF0000"/>
          <w:sz w:val="48"/>
          <w:szCs w:val="48"/>
          <w:u w:val="single"/>
          <w:rtl/>
          <w:cs/>
          <w:lang w:val="he-IL"/>
        </w:rPr>
        <w:t>ספרות</w:t>
      </w:r>
      <w:commentRangeEnd w:id="177"/>
      <w:r w:rsidR="00BE34FE">
        <w:rPr>
          <w:rStyle w:val="CommentReference"/>
          <w:rtl/>
        </w:rPr>
        <w:commentReference w:id="177"/>
      </w:r>
    </w:p>
    <w:p w14:paraId="48FBA868" w14:textId="77777777" w:rsidR="00C56123" w:rsidRDefault="00C56123" w:rsidP="00C56123">
      <w:pPr>
        <w:jc w:val="center"/>
        <w:rPr>
          <w:rFonts w:ascii="David" w:hAnsi="David" w:cs="David"/>
          <w:b/>
          <w:bCs/>
          <w:color w:val="FF0000"/>
          <w:sz w:val="48"/>
          <w:szCs w:val="48"/>
          <w:u w:val="single"/>
          <w:rtl/>
          <w:cs/>
          <w:lang w:val="he-IL"/>
        </w:rPr>
      </w:pPr>
    </w:p>
    <w:p w14:paraId="474C842E" w14:textId="77777777" w:rsidR="00B65580" w:rsidRPr="00B65580" w:rsidRDefault="00B65580" w:rsidP="00B65580">
      <w:pPr>
        <w:autoSpaceDE w:val="0"/>
        <w:autoSpaceDN w:val="0"/>
        <w:adjustRightInd w:val="0"/>
        <w:spacing w:after="0" w:line="240" w:lineRule="auto"/>
        <w:rPr>
          <w:rFonts w:ascii="David" w:hAnsi="David" w:cs="David"/>
          <w:b/>
          <w:bCs/>
          <w:color w:val="FF0000"/>
          <w:sz w:val="32"/>
          <w:szCs w:val="32"/>
          <w:u w:val="single"/>
        </w:rPr>
      </w:pPr>
      <w:r w:rsidRPr="00B65580">
        <w:rPr>
          <w:rFonts w:ascii="David" w:hAnsi="David" w:cs="David"/>
          <w:b/>
          <w:bCs/>
          <w:color w:val="FF0000"/>
          <w:sz w:val="32"/>
          <w:szCs w:val="32"/>
          <w:u w:val="single"/>
        </w:rPr>
        <w:t>Academic papers:</w:t>
      </w:r>
    </w:p>
    <w:p w14:paraId="5D77B9EE" w14:textId="77777777" w:rsidR="00B65580" w:rsidRPr="00B65580" w:rsidRDefault="00B65580" w:rsidP="00B65580">
      <w:pPr>
        <w:autoSpaceDE w:val="0"/>
        <w:autoSpaceDN w:val="0"/>
        <w:adjustRightInd w:val="0"/>
        <w:spacing w:after="0" w:line="240" w:lineRule="auto"/>
        <w:rPr>
          <w:rFonts w:ascii="David" w:hAnsi="David" w:cs="David"/>
          <w:sz w:val="32"/>
          <w:szCs w:val="32"/>
        </w:rPr>
      </w:pPr>
    </w:p>
    <w:p w14:paraId="5524C01E" w14:textId="77777777" w:rsidR="00B65580" w:rsidRPr="00B65580" w:rsidRDefault="00B65580" w:rsidP="00BE34FE">
      <w:pPr>
        <w:tabs>
          <w:tab w:val="left" w:pos="450"/>
        </w:tabs>
        <w:autoSpaceDE w:val="0"/>
        <w:autoSpaceDN w:val="0"/>
        <w:adjustRightInd w:val="0"/>
        <w:spacing w:after="0" w:line="240" w:lineRule="auto"/>
        <w:ind w:left="360" w:hanging="360"/>
        <w:rPr>
          <w:rFonts w:ascii="David" w:hAnsi="David" w:cs="David"/>
          <w:sz w:val="32"/>
          <w:szCs w:val="32"/>
        </w:rPr>
      </w:pPr>
      <w:r w:rsidRPr="00B65580">
        <w:rPr>
          <w:rFonts w:ascii="David" w:hAnsi="David" w:cs="David"/>
          <w:sz w:val="32"/>
          <w:szCs w:val="32"/>
        </w:rPr>
        <w:t>[1]  Hendrickson, Chris; Tung, Au (2008). </w:t>
      </w:r>
      <w:hyperlink r:id="rId33" w:history="1">
        <w:r w:rsidRPr="00B65580">
          <w:rPr>
            <w:rStyle w:val="Hyperlink"/>
            <w:rFonts w:ascii="David" w:hAnsi="David" w:cs="David"/>
            <w:sz w:val="32"/>
            <w:szCs w:val="32"/>
          </w:rPr>
          <w:t>"11. Advanced Scheduling Techniques"</w:t>
        </w:r>
      </w:hyperlink>
      <w:r w:rsidRPr="00B65580">
        <w:rPr>
          <w:rFonts w:ascii="David" w:hAnsi="David" w:cs="David"/>
          <w:sz w:val="32"/>
          <w:szCs w:val="32"/>
        </w:rPr>
        <w:t>. </w:t>
      </w:r>
      <w:hyperlink r:id="rId34" w:history="1">
        <w:r w:rsidRPr="00B65580">
          <w:rPr>
            <w:rStyle w:val="Hyperlink"/>
            <w:rFonts w:ascii="David" w:hAnsi="David" w:cs="David"/>
            <w:sz w:val="32"/>
            <w:szCs w:val="32"/>
          </w:rPr>
          <w:t>Project Management for Construction</w:t>
        </w:r>
      </w:hyperlink>
      <w:r w:rsidRPr="00B65580">
        <w:rPr>
          <w:rFonts w:ascii="David" w:hAnsi="David" w:cs="David"/>
          <w:sz w:val="32"/>
          <w:szCs w:val="32"/>
        </w:rPr>
        <w:t>. cmu.edu (2.2 ed.). Prentice Hall. </w:t>
      </w:r>
      <w:hyperlink r:id="rId35" w:tooltip="International Standard Book Number" w:history="1">
        <w:r w:rsidRPr="00B65580">
          <w:rPr>
            <w:rStyle w:val="Hyperlink"/>
            <w:rFonts w:ascii="David" w:hAnsi="David" w:cs="David"/>
            <w:sz w:val="32"/>
            <w:szCs w:val="32"/>
          </w:rPr>
          <w:t>ISBN</w:t>
        </w:r>
      </w:hyperlink>
      <w:r w:rsidRPr="00B65580">
        <w:rPr>
          <w:rFonts w:ascii="David" w:hAnsi="David" w:cs="David"/>
          <w:sz w:val="32"/>
          <w:szCs w:val="32"/>
        </w:rPr>
        <w:t> </w:t>
      </w:r>
      <w:hyperlink r:id="rId36" w:tooltip="Special:BookSources/0-13-731266-0" w:history="1">
        <w:r w:rsidRPr="00B65580">
          <w:rPr>
            <w:rStyle w:val="Hyperlink"/>
            <w:rFonts w:ascii="David" w:hAnsi="David" w:cs="David"/>
            <w:sz w:val="32"/>
            <w:szCs w:val="32"/>
          </w:rPr>
          <w:t>0-13-731266-0</w:t>
        </w:r>
      </w:hyperlink>
      <w:r w:rsidRPr="00B65580">
        <w:rPr>
          <w:rFonts w:ascii="David" w:hAnsi="David" w:cs="David"/>
          <w:sz w:val="32"/>
          <w:szCs w:val="32"/>
        </w:rPr>
        <w:t>. Retrieved October 27, 2011.</w:t>
      </w:r>
    </w:p>
    <w:p w14:paraId="7DEB24DF" w14:textId="77777777" w:rsidR="00B65580" w:rsidRDefault="00BE34FE" w:rsidP="00BE34FE">
      <w:pPr>
        <w:tabs>
          <w:tab w:val="left" w:pos="450"/>
        </w:tabs>
        <w:autoSpaceDE w:val="0"/>
        <w:autoSpaceDN w:val="0"/>
        <w:adjustRightInd w:val="0"/>
        <w:spacing w:after="0" w:line="240" w:lineRule="auto"/>
        <w:ind w:left="360" w:hanging="360"/>
        <w:rPr>
          <w:rFonts w:ascii="David" w:hAnsi="David" w:cs="David"/>
          <w:sz w:val="32"/>
          <w:szCs w:val="32"/>
        </w:rPr>
      </w:pPr>
      <w:ins w:id="178" w:author="do" w:date="2017-08-18T10:38:00Z">
        <w:r>
          <w:rPr>
            <w:rFonts w:ascii="David" w:hAnsi="David" w:cs="David" w:hint="cs"/>
            <w:sz w:val="32"/>
            <w:szCs w:val="32"/>
            <w:rtl/>
          </w:rPr>
          <w:tab/>
        </w:r>
      </w:ins>
      <w:r w:rsidR="00B65580" w:rsidRPr="00B65580">
        <w:rPr>
          <w:rFonts w:ascii="David" w:hAnsi="David" w:cs="David"/>
          <w:sz w:val="32"/>
          <w:szCs w:val="32"/>
        </w:rPr>
        <w:t>-We used this article to gain knowledge of building a PERT or CPM (Critical Path Method) diagram and understand its meaning. It's easier to understand the algorithm according to this chart.</w:t>
      </w:r>
    </w:p>
    <w:p w14:paraId="40F28762" w14:textId="77777777" w:rsidR="00B57206" w:rsidRDefault="00B57206">
      <w:pPr>
        <w:pStyle w:val="Heading1"/>
        <w:spacing w:before="0" w:beforeAutospacing="0" w:after="45" w:afterAutospacing="0" w:line="360" w:lineRule="atLeast"/>
        <w:ind w:left="450" w:hanging="450"/>
        <w:rPr>
          <w:rFonts w:ascii="David" w:hAnsi="David" w:cs="David"/>
          <w:b w:val="0"/>
          <w:bCs w:val="0"/>
          <w:sz w:val="32"/>
          <w:szCs w:val="32"/>
          <w:rtl/>
        </w:rPr>
        <w:pPrChange w:id="179" w:author="do" w:date="2017-08-18T10:38:00Z">
          <w:pPr>
            <w:pStyle w:val="Heading1"/>
            <w:spacing w:before="0" w:beforeAutospacing="0" w:after="45" w:afterAutospacing="0" w:line="360" w:lineRule="atLeast"/>
          </w:pPr>
        </w:pPrChange>
      </w:pPr>
      <w:r w:rsidRPr="00B57206">
        <w:rPr>
          <w:rFonts w:ascii="David" w:hAnsi="David" w:cs="David"/>
          <w:b w:val="0"/>
          <w:bCs w:val="0"/>
          <w:sz w:val="32"/>
          <w:szCs w:val="32"/>
        </w:rPr>
        <w:t xml:space="preserve">[2] Correct Humidity Level- </w:t>
      </w:r>
      <w:r w:rsidR="009B3EFF">
        <w:fldChar w:fldCharType="begin"/>
      </w:r>
      <w:r w:rsidR="009B3EFF">
        <w:instrText>HYPERLINK "https://www.askdrsears.com/news/sears-family-blog/correct-humidity-level"</w:instrText>
      </w:r>
      <w:r w:rsidR="009B3EFF">
        <w:fldChar w:fldCharType="separate"/>
      </w:r>
      <w:r w:rsidRPr="0080258C">
        <w:rPr>
          <w:rStyle w:val="Hyperlink"/>
          <w:rFonts w:ascii="David" w:hAnsi="David" w:cs="David"/>
          <w:sz w:val="32"/>
          <w:szCs w:val="32"/>
        </w:rPr>
        <w:t>https://www.askdrsears.com/news/sears-family-blog/correct-humidity-level</w:t>
      </w:r>
      <w:r w:rsidR="009B3EFF">
        <w:fldChar w:fldCharType="end"/>
      </w:r>
      <w:r>
        <w:rPr>
          <w:rFonts w:ascii="David" w:hAnsi="David" w:cs="David"/>
          <w:b w:val="0"/>
          <w:bCs w:val="0"/>
          <w:sz w:val="32"/>
          <w:szCs w:val="32"/>
        </w:rPr>
        <w:t xml:space="preserve"> - </w:t>
      </w:r>
      <w:r>
        <w:rPr>
          <w:rFonts w:ascii="David" w:hAnsi="David" w:cs="David" w:hint="cs"/>
          <w:b w:val="0"/>
          <w:bCs w:val="0"/>
          <w:sz w:val="32"/>
          <w:szCs w:val="32"/>
          <w:rtl/>
        </w:rPr>
        <w:t>מאמר שמציג ממצאים על לחות נורמטיבית תקינה של תינוק</w:t>
      </w:r>
    </w:p>
    <w:p w14:paraId="3340848F" w14:textId="77777777" w:rsidR="00B57206" w:rsidRPr="00C80C9A" w:rsidRDefault="00B57206" w:rsidP="00B57206">
      <w:pPr>
        <w:pStyle w:val="Heading1"/>
        <w:spacing w:before="0" w:beforeAutospacing="0" w:after="45" w:afterAutospacing="0" w:line="360" w:lineRule="atLeast"/>
        <w:rPr>
          <w:rFonts w:ascii="David" w:hAnsi="David" w:cs="David"/>
          <w:b w:val="0"/>
          <w:bCs w:val="0"/>
          <w:color w:val="4472C4" w:themeColor="accent1"/>
          <w:sz w:val="32"/>
          <w:szCs w:val="32"/>
          <w:rtl/>
        </w:rPr>
      </w:pPr>
      <w:r>
        <w:rPr>
          <w:rFonts w:ascii="David" w:hAnsi="David" w:cs="David"/>
          <w:b w:val="0"/>
          <w:bCs w:val="0"/>
          <w:sz w:val="32"/>
          <w:szCs w:val="32"/>
        </w:rPr>
        <w:t xml:space="preserve">[3] </w:t>
      </w:r>
      <w:r>
        <w:rPr>
          <w:rFonts w:ascii="David" w:hAnsi="David" w:cs="David" w:hint="cs"/>
          <w:b w:val="0"/>
          <w:bCs w:val="0"/>
          <w:sz w:val="32"/>
          <w:szCs w:val="32"/>
          <w:rtl/>
        </w:rPr>
        <w:t xml:space="preserve"> - טמפרטורה/חום התינוק  </w:t>
      </w:r>
      <w:r w:rsidRPr="00C80C9A">
        <w:rPr>
          <w:rFonts w:ascii="David" w:hAnsi="David" w:cs="David"/>
          <w:b w:val="0"/>
          <w:bCs w:val="0"/>
          <w:color w:val="4472C4" w:themeColor="accent1"/>
          <w:sz w:val="32"/>
          <w:szCs w:val="32"/>
        </w:rPr>
        <w:t>http:</w:t>
      </w:r>
      <w:r w:rsidRPr="00C80C9A">
        <w:rPr>
          <w:rFonts w:ascii="David" w:hAnsi="David" w:cs="David" w:hint="cs"/>
          <w:b w:val="0"/>
          <w:bCs w:val="0"/>
          <w:color w:val="4472C4" w:themeColor="accent1"/>
          <w:sz w:val="32"/>
          <w:szCs w:val="32"/>
          <w:rtl/>
        </w:rPr>
        <w:t xml:space="preserve"> </w:t>
      </w:r>
      <w:r w:rsidRPr="00C80C9A">
        <w:rPr>
          <w:rFonts w:ascii="David" w:hAnsi="David" w:cs="David"/>
          <w:b w:val="0"/>
          <w:bCs w:val="0"/>
          <w:color w:val="4472C4" w:themeColor="accent1"/>
          <w:sz w:val="32"/>
          <w:szCs w:val="32"/>
        </w:rPr>
        <w:t>//www.tipa.co.il/articlePage.asp?articleId=66</w:t>
      </w:r>
    </w:p>
    <w:p w14:paraId="4D2A2024" w14:textId="7DC98932" w:rsidR="00B57206" w:rsidRDefault="00B57206" w:rsidP="00B65580">
      <w:pPr>
        <w:autoSpaceDE w:val="0"/>
        <w:autoSpaceDN w:val="0"/>
        <w:adjustRightInd w:val="0"/>
        <w:spacing w:after="0" w:line="240" w:lineRule="auto"/>
        <w:rPr>
          <w:rFonts w:ascii="David" w:hAnsi="David" w:cs="David"/>
          <w:sz w:val="32"/>
          <w:szCs w:val="32"/>
          <w:rtl/>
        </w:rPr>
      </w:pPr>
      <w:r>
        <w:rPr>
          <w:rFonts w:ascii="David" w:hAnsi="David" w:cs="David"/>
          <w:sz w:val="32"/>
          <w:szCs w:val="32"/>
        </w:rPr>
        <w:t xml:space="preserve"> </w:t>
      </w:r>
      <w:r>
        <w:rPr>
          <w:rFonts w:ascii="David" w:hAnsi="David" w:cs="David" w:hint="cs"/>
          <w:sz w:val="32"/>
          <w:szCs w:val="32"/>
          <w:rtl/>
        </w:rPr>
        <w:t>מאמר של טיפת חלב שמציג נתונים עדכניים אודות טמפרטורה סביבתית של תינוק</w:t>
      </w:r>
    </w:p>
    <w:p w14:paraId="37A1343B" w14:textId="75B35213" w:rsidR="00F0093F" w:rsidRDefault="00F0093F" w:rsidP="00B65580">
      <w:pPr>
        <w:autoSpaceDE w:val="0"/>
        <w:autoSpaceDN w:val="0"/>
        <w:adjustRightInd w:val="0"/>
        <w:spacing w:after="0" w:line="240" w:lineRule="auto"/>
        <w:rPr>
          <w:rFonts w:ascii="David" w:hAnsi="David" w:cs="David"/>
          <w:sz w:val="32"/>
          <w:szCs w:val="32"/>
          <w:rtl/>
        </w:rPr>
      </w:pPr>
    </w:p>
    <w:p w14:paraId="7B609F21" w14:textId="346C0E27" w:rsidR="00F0093F" w:rsidRDefault="00F0093F" w:rsidP="00B65580">
      <w:pPr>
        <w:autoSpaceDE w:val="0"/>
        <w:autoSpaceDN w:val="0"/>
        <w:adjustRightInd w:val="0"/>
        <w:spacing w:after="0" w:line="240" w:lineRule="auto"/>
        <w:rPr>
          <w:rFonts w:ascii="David" w:hAnsi="David" w:cs="David"/>
          <w:sz w:val="32"/>
          <w:szCs w:val="32"/>
          <w:rtl/>
        </w:rPr>
      </w:pPr>
    </w:p>
    <w:p w14:paraId="3067B9D9" w14:textId="77777777" w:rsidR="00F0093F" w:rsidRDefault="00F0093F" w:rsidP="00B65580">
      <w:pPr>
        <w:autoSpaceDE w:val="0"/>
        <w:autoSpaceDN w:val="0"/>
        <w:adjustRightInd w:val="0"/>
        <w:spacing w:after="0" w:line="240" w:lineRule="auto"/>
        <w:rPr>
          <w:rFonts w:ascii="David" w:hAnsi="David" w:cs="David"/>
          <w:sz w:val="32"/>
          <w:szCs w:val="32"/>
          <w:rtl/>
        </w:rPr>
      </w:pPr>
    </w:p>
    <w:p w14:paraId="6C2C748A" w14:textId="77777777" w:rsidR="004A6B24" w:rsidRPr="00B65580" w:rsidRDefault="004A6B24" w:rsidP="00B65580">
      <w:pPr>
        <w:autoSpaceDE w:val="0"/>
        <w:autoSpaceDN w:val="0"/>
        <w:adjustRightInd w:val="0"/>
        <w:spacing w:after="0" w:line="240" w:lineRule="auto"/>
        <w:rPr>
          <w:rFonts w:ascii="David" w:hAnsi="David" w:cs="David"/>
          <w:sz w:val="32"/>
          <w:szCs w:val="32"/>
        </w:rPr>
      </w:pPr>
    </w:p>
    <w:p w14:paraId="641FD5C6" w14:textId="77777777" w:rsidR="00B65580" w:rsidRPr="00B65580" w:rsidRDefault="00B65580" w:rsidP="00B57206">
      <w:pPr>
        <w:autoSpaceDE w:val="0"/>
        <w:autoSpaceDN w:val="0"/>
        <w:adjustRightInd w:val="0"/>
        <w:spacing w:after="0" w:line="240" w:lineRule="auto"/>
        <w:rPr>
          <w:rFonts w:ascii="David" w:hAnsi="David" w:cs="David"/>
          <w:sz w:val="32"/>
          <w:szCs w:val="32"/>
          <w:rtl/>
        </w:rPr>
      </w:pPr>
      <w:r w:rsidRPr="00B65580">
        <w:rPr>
          <w:rFonts w:ascii="David" w:hAnsi="David" w:cs="David"/>
          <w:sz w:val="32"/>
          <w:szCs w:val="32"/>
        </w:rPr>
        <w:t xml:space="preserve"> </w:t>
      </w:r>
    </w:p>
    <w:p w14:paraId="3458FED2" w14:textId="77777777" w:rsidR="00B65580" w:rsidRPr="00B65580" w:rsidRDefault="00B65580" w:rsidP="00B65580">
      <w:pPr>
        <w:autoSpaceDE w:val="0"/>
        <w:autoSpaceDN w:val="0"/>
        <w:adjustRightInd w:val="0"/>
        <w:spacing w:after="0" w:line="240" w:lineRule="auto"/>
        <w:rPr>
          <w:rFonts w:ascii="David" w:hAnsi="David" w:cs="David"/>
          <w:b/>
          <w:bCs/>
          <w:color w:val="FF0000"/>
          <w:sz w:val="32"/>
          <w:szCs w:val="32"/>
          <w:u w:val="single"/>
        </w:rPr>
      </w:pPr>
      <w:r w:rsidRPr="00B65580">
        <w:rPr>
          <w:rFonts w:ascii="David" w:hAnsi="David" w:cs="David"/>
          <w:b/>
          <w:bCs/>
          <w:color w:val="FF0000"/>
          <w:sz w:val="32"/>
          <w:szCs w:val="32"/>
          <w:u w:val="single"/>
        </w:rPr>
        <w:lastRenderedPageBreak/>
        <w:t>Books:</w:t>
      </w:r>
    </w:p>
    <w:p w14:paraId="55349BB9" w14:textId="77777777" w:rsidR="00B65580" w:rsidRPr="00B65580" w:rsidRDefault="00B65580" w:rsidP="00B65580">
      <w:pPr>
        <w:autoSpaceDE w:val="0"/>
        <w:autoSpaceDN w:val="0"/>
        <w:adjustRightInd w:val="0"/>
        <w:spacing w:after="0" w:line="240" w:lineRule="auto"/>
        <w:rPr>
          <w:rFonts w:ascii="David" w:hAnsi="David" w:cs="David"/>
          <w:sz w:val="32"/>
          <w:szCs w:val="32"/>
          <w:rtl/>
        </w:rPr>
      </w:pPr>
    </w:p>
    <w:p w14:paraId="5E46F573" w14:textId="06CEA0C9" w:rsidR="00B65580" w:rsidRPr="00B65580" w:rsidRDefault="00B65580" w:rsidP="00B65580">
      <w:pPr>
        <w:autoSpaceDE w:val="0"/>
        <w:autoSpaceDN w:val="0"/>
        <w:adjustRightInd w:val="0"/>
        <w:spacing w:after="0" w:line="240" w:lineRule="auto"/>
        <w:rPr>
          <w:rFonts w:ascii="David" w:hAnsi="David" w:cs="David"/>
          <w:sz w:val="32"/>
          <w:szCs w:val="32"/>
        </w:rPr>
      </w:pPr>
      <w:r w:rsidRPr="00B65580">
        <w:rPr>
          <w:rFonts w:ascii="David" w:hAnsi="David" w:cs="David"/>
          <w:sz w:val="32"/>
          <w:szCs w:val="32"/>
        </w:rPr>
        <w:t>[</w:t>
      </w:r>
      <w:r w:rsidR="00C80C9A">
        <w:rPr>
          <w:rFonts w:ascii="David" w:hAnsi="David" w:cs="David" w:hint="cs"/>
          <w:sz w:val="32"/>
          <w:szCs w:val="32"/>
          <w:rtl/>
        </w:rPr>
        <w:t>4</w:t>
      </w:r>
      <w:r w:rsidRPr="00B65580">
        <w:rPr>
          <w:rFonts w:ascii="David" w:hAnsi="David" w:cs="David"/>
          <w:sz w:val="32"/>
          <w:szCs w:val="32"/>
        </w:rPr>
        <w:t xml:space="preserve">] Basic book of Electrical Engineering: </w:t>
      </w:r>
      <w:hyperlink r:id="rId37" w:history="1">
        <w:r w:rsidRPr="00B65580">
          <w:rPr>
            <w:rStyle w:val="Hyperlink"/>
            <w:rFonts w:ascii="David" w:hAnsi="David" w:cs="David"/>
            <w:sz w:val="32"/>
            <w:szCs w:val="32"/>
          </w:rPr>
          <w:t>http://www.school.kotar.co.il/kotarapp/index/Book.aspx?nBookID=94920013</w:t>
        </w:r>
      </w:hyperlink>
      <w:r w:rsidRPr="00B65580">
        <w:rPr>
          <w:rFonts w:ascii="David" w:hAnsi="David" w:cs="David"/>
          <w:sz w:val="32"/>
          <w:szCs w:val="32"/>
        </w:rPr>
        <w:t xml:space="preserve">. </w:t>
      </w:r>
    </w:p>
    <w:p w14:paraId="63433689" w14:textId="77777777" w:rsidR="00B65580" w:rsidRPr="00B65580" w:rsidRDefault="00B65580" w:rsidP="00B65580">
      <w:pPr>
        <w:autoSpaceDE w:val="0"/>
        <w:autoSpaceDN w:val="0"/>
        <w:adjustRightInd w:val="0"/>
        <w:spacing w:after="0" w:line="240" w:lineRule="auto"/>
        <w:rPr>
          <w:rFonts w:ascii="David" w:hAnsi="David" w:cs="David"/>
          <w:sz w:val="32"/>
          <w:szCs w:val="32"/>
          <w:rtl/>
        </w:rPr>
      </w:pPr>
      <w:r w:rsidRPr="00B65580">
        <w:rPr>
          <w:rFonts w:ascii="David" w:hAnsi="David" w:cs="David"/>
          <w:sz w:val="32"/>
          <w:szCs w:val="32"/>
        </w:rPr>
        <w:t>-We used this book to acquire basic information about our hardware devices and their electrical connection.</w:t>
      </w:r>
    </w:p>
    <w:p w14:paraId="249005FB" w14:textId="77777777" w:rsidR="00B65580" w:rsidRPr="00B65580" w:rsidRDefault="00B65580" w:rsidP="00B65580">
      <w:pPr>
        <w:autoSpaceDE w:val="0"/>
        <w:autoSpaceDN w:val="0"/>
        <w:adjustRightInd w:val="0"/>
        <w:spacing w:after="0" w:line="240" w:lineRule="auto"/>
        <w:rPr>
          <w:rFonts w:ascii="David" w:hAnsi="David" w:cs="David"/>
          <w:sz w:val="32"/>
          <w:szCs w:val="32"/>
        </w:rPr>
      </w:pPr>
    </w:p>
    <w:p w14:paraId="44422A5A" w14:textId="2552A5E6" w:rsidR="00B65580" w:rsidRPr="00B65580" w:rsidRDefault="00B65580" w:rsidP="00B65580">
      <w:pPr>
        <w:autoSpaceDE w:val="0"/>
        <w:autoSpaceDN w:val="0"/>
        <w:adjustRightInd w:val="0"/>
        <w:spacing w:after="0" w:line="240" w:lineRule="auto"/>
        <w:rPr>
          <w:rFonts w:ascii="David" w:hAnsi="David" w:cs="David"/>
          <w:sz w:val="32"/>
          <w:szCs w:val="32"/>
        </w:rPr>
      </w:pPr>
      <w:r w:rsidRPr="00B65580">
        <w:rPr>
          <w:rFonts w:ascii="David" w:hAnsi="David" w:cs="David"/>
          <w:sz w:val="32"/>
          <w:szCs w:val="32"/>
        </w:rPr>
        <w:t>[</w:t>
      </w:r>
      <w:r w:rsidR="00C80C9A">
        <w:rPr>
          <w:rFonts w:ascii="David" w:hAnsi="David" w:cs="David" w:hint="cs"/>
          <w:sz w:val="32"/>
          <w:szCs w:val="32"/>
          <w:rtl/>
        </w:rPr>
        <w:t>5</w:t>
      </w:r>
      <w:r w:rsidRPr="00B65580">
        <w:rPr>
          <w:rFonts w:ascii="David" w:hAnsi="David" w:cs="David"/>
          <w:sz w:val="32"/>
          <w:szCs w:val="32"/>
        </w:rPr>
        <w:t xml:space="preserve">] Python Crash Course: A Hands-On, Project-Based Introduction to Programming. </w:t>
      </w:r>
    </w:p>
    <w:p w14:paraId="395F9311" w14:textId="77777777" w:rsidR="00B65580" w:rsidRPr="00B65580" w:rsidRDefault="00B65580" w:rsidP="00B65580">
      <w:pPr>
        <w:autoSpaceDE w:val="0"/>
        <w:autoSpaceDN w:val="0"/>
        <w:adjustRightInd w:val="0"/>
        <w:spacing w:after="0" w:line="240" w:lineRule="auto"/>
        <w:rPr>
          <w:rFonts w:ascii="David" w:hAnsi="David" w:cs="David"/>
          <w:sz w:val="32"/>
          <w:szCs w:val="32"/>
        </w:rPr>
      </w:pPr>
      <w:r w:rsidRPr="00B65580">
        <w:rPr>
          <w:rFonts w:ascii="David" w:hAnsi="David" w:cs="David"/>
          <w:sz w:val="32"/>
          <w:szCs w:val="32"/>
        </w:rPr>
        <w:t>- Excellent learning book. Guide to learn Python language in a quick, efficient and convenient.</w:t>
      </w:r>
    </w:p>
    <w:p w14:paraId="2299BAE2" w14:textId="77777777" w:rsidR="00B65580" w:rsidRPr="00B65580" w:rsidRDefault="00B65580" w:rsidP="00B65580">
      <w:pPr>
        <w:autoSpaceDE w:val="0"/>
        <w:autoSpaceDN w:val="0"/>
        <w:adjustRightInd w:val="0"/>
        <w:spacing w:after="0" w:line="240" w:lineRule="auto"/>
        <w:rPr>
          <w:rFonts w:ascii="David" w:hAnsi="David" w:cs="David"/>
          <w:sz w:val="32"/>
          <w:szCs w:val="32"/>
        </w:rPr>
      </w:pPr>
    </w:p>
    <w:p w14:paraId="7EA3436B" w14:textId="77777777" w:rsidR="00B65580" w:rsidRPr="00B65580" w:rsidRDefault="00B65580" w:rsidP="00B65580">
      <w:pPr>
        <w:autoSpaceDE w:val="0"/>
        <w:autoSpaceDN w:val="0"/>
        <w:adjustRightInd w:val="0"/>
        <w:spacing w:after="0" w:line="240" w:lineRule="auto"/>
        <w:rPr>
          <w:rFonts w:ascii="David" w:hAnsi="David" w:cs="David"/>
          <w:sz w:val="32"/>
          <w:szCs w:val="32"/>
          <w:rtl/>
        </w:rPr>
      </w:pPr>
    </w:p>
    <w:p w14:paraId="585E5F79" w14:textId="77777777" w:rsidR="00B65580" w:rsidRPr="00B65580" w:rsidRDefault="00B65580" w:rsidP="00B65580">
      <w:pPr>
        <w:autoSpaceDE w:val="0"/>
        <w:autoSpaceDN w:val="0"/>
        <w:adjustRightInd w:val="0"/>
        <w:spacing w:after="0" w:line="240" w:lineRule="auto"/>
        <w:rPr>
          <w:rFonts w:ascii="David" w:hAnsi="David" w:cs="David"/>
          <w:b/>
          <w:bCs/>
          <w:color w:val="FF0000"/>
          <w:sz w:val="32"/>
          <w:szCs w:val="32"/>
          <w:u w:val="single"/>
        </w:rPr>
      </w:pPr>
      <w:r w:rsidRPr="00B65580">
        <w:rPr>
          <w:rFonts w:ascii="David" w:hAnsi="David" w:cs="David"/>
          <w:b/>
          <w:bCs/>
          <w:color w:val="FF0000"/>
          <w:sz w:val="32"/>
          <w:szCs w:val="32"/>
          <w:u w:val="single"/>
        </w:rPr>
        <w:t>Existing Software:</w:t>
      </w:r>
    </w:p>
    <w:p w14:paraId="37818BAF" w14:textId="77777777" w:rsidR="00B65580" w:rsidRPr="00B65580" w:rsidRDefault="00B65580" w:rsidP="00B65580">
      <w:pPr>
        <w:autoSpaceDE w:val="0"/>
        <w:autoSpaceDN w:val="0"/>
        <w:adjustRightInd w:val="0"/>
        <w:spacing w:after="0" w:line="240" w:lineRule="auto"/>
        <w:rPr>
          <w:rFonts w:ascii="David" w:hAnsi="David" w:cs="David"/>
          <w:sz w:val="32"/>
          <w:szCs w:val="32"/>
        </w:rPr>
      </w:pPr>
    </w:p>
    <w:p w14:paraId="7FD89389" w14:textId="4F52BEE2" w:rsidR="00B65580" w:rsidRPr="00B65580" w:rsidRDefault="00B65580" w:rsidP="00B65580">
      <w:pPr>
        <w:autoSpaceDE w:val="0"/>
        <w:autoSpaceDN w:val="0"/>
        <w:adjustRightInd w:val="0"/>
        <w:spacing w:after="0" w:line="240" w:lineRule="auto"/>
        <w:rPr>
          <w:rFonts w:ascii="David" w:hAnsi="David" w:cs="David"/>
          <w:sz w:val="32"/>
          <w:szCs w:val="32"/>
        </w:rPr>
      </w:pPr>
      <w:r w:rsidRPr="00B65580">
        <w:rPr>
          <w:rFonts w:ascii="David" w:hAnsi="David" w:cs="David"/>
          <w:sz w:val="32"/>
          <w:szCs w:val="32"/>
        </w:rPr>
        <w:t>[</w:t>
      </w:r>
      <w:r w:rsidR="00C80C9A">
        <w:rPr>
          <w:rFonts w:ascii="David" w:hAnsi="David" w:cs="David" w:hint="cs"/>
          <w:sz w:val="32"/>
          <w:szCs w:val="32"/>
          <w:rtl/>
        </w:rPr>
        <w:t>6</w:t>
      </w:r>
      <w:r w:rsidRPr="00B65580">
        <w:rPr>
          <w:rFonts w:ascii="David" w:hAnsi="David" w:cs="David"/>
          <w:sz w:val="32"/>
          <w:szCs w:val="32"/>
        </w:rPr>
        <w:t xml:space="preserve">]  PubNub: </w:t>
      </w:r>
      <w:hyperlink r:id="rId38" w:history="1">
        <w:r w:rsidRPr="00B65580">
          <w:rPr>
            <w:rStyle w:val="Hyperlink"/>
            <w:rFonts w:ascii="David" w:hAnsi="David" w:cs="David"/>
            <w:sz w:val="32"/>
            <w:szCs w:val="32"/>
          </w:rPr>
          <w:t>https://github.com/pubnub/pi-house</w:t>
        </w:r>
      </w:hyperlink>
      <w:r w:rsidRPr="00B65580">
        <w:rPr>
          <w:rFonts w:ascii="David" w:hAnsi="David" w:cs="David"/>
          <w:sz w:val="32"/>
          <w:szCs w:val="32"/>
        </w:rPr>
        <w:t>. Here is the open source used in the application before editing. The code is in the Python language.</w:t>
      </w:r>
    </w:p>
    <w:p w14:paraId="32A0DC3E" w14:textId="0C419447" w:rsidR="00B65580" w:rsidRDefault="00B65580" w:rsidP="00B65580">
      <w:pPr>
        <w:pStyle w:val="Heading1"/>
        <w:pBdr>
          <w:bottom w:val="single" w:sz="6" w:space="4" w:color="EEEEEE"/>
        </w:pBdr>
        <w:spacing w:after="240" w:afterAutospacing="0"/>
        <w:rPr>
          <w:rFonts w:ascii="David" w:hAnsi="David" w:cs="David"/>
          <w:b w:val="0"/>
          <w:bCs w:val="0"/>
          <w:sz w:val="32"/>
          <w:szCs w:val="32"/>
          <w:rtl/>
        </w:rPr>
      </w:pPr>
      <w:r w:rsidRPr="00B65580">
        <w:rPr>
          <w:rFonts w:ascii="David" w:hAnsi="David" w:cs="David"/>
          <w:b w:val="0"/>
          <w:bCs w:val="0"/>
          <w:sz w:val="32"/>
          <w:szCs w:val="32"/>
        </w:rPr>
        <w:t>[</w:t>
      </w:r>
      <w:r w:rsidR="00C80C9A">
        <w:rPr>
          <w:rFonts w:ascii="David" w:hAnsi="David" w:cs="David" w:hint="cs"/>
          <w:b w:val="0"/>
          <w:bCs w:val="0"/>
          <w:sz w:val="32"/>
          <w:szCs w:val="32"/>
          <w:rtl/>
        </w:rPr>
        <w:t>7</w:t>
      </w:r>
      <w:r w:rsidRPr="00B65580">
        <w:rPr>
          <w:rFonts w:ascii="David" w:hAnsi="David" w:cs="David"/>
          <w:b w:val="0"/>
          <w:bCs w:val="0"/>
          <w:sz w:val="32"/>
          <w:szCs w:val="32"/>
        </w:rPr>
        <w:t xml:space="preserve">]  Adafruit Python DHT Sensor Library: </w:t>
      </w:r>
      <w:hyperlink r:id="rId39" w:history="1">
        <w:r w:rsidRPr="00B65580">
          <w:rPr>
            <w:rStyle w:val="Hyperlink"/>
            <w:rFonts w:ascii="David" w:hAnsi="David" w:cs="David"/>
            <w:sz w:val="32"/>
            <w:szCs w:val="32"/>
          </w:rPr>
          <w:t>https://github.com/adafruit/Adafruit_Python_DHT</w:t>
        </w:r>
      </w:hyperlink>
      <w:r w:rsidRPr="00B65580">
        <w:rPr>
          <w:rFonts w:ascii="David" w:hAnsi="David" w:cs="David"/>
          <w:b w:val="0"/>
          <w:bCs w:val="0"/>
          <w:sz w:val="32"/>
          <w:szCs w:val="32"/>
        </w:rPr>
        <w:t>.  Here is the library we used to synchronize between the sensor and the software and receiving data.</w:t>
      </w:r>
    </w:p>
    <w:p w14:paraId="4AE220F7" w14:textId="77777777" w:rsidR="004A6B24" w:rsidRDefault="004A6B24" w:rsidP="00B65580">
      <w:pPr>
        <w:pStyle w:val="Heading1"/>
        <w:pBdr>
          <w:bottom w:val="single" w:sz="6" w:space="4" w:color="EEEEEE"/>
        </w:pBdr>
        <w:spacing w:after="240" w:afterAutospacing="0"/>
        <w:rPr>
          <w:rFonts w:ascii="David" w:hAnsi="David" w:cs="David"/>
          <w:b w:val="0"/>
          <w:bCs w:val="0"/>
          <w:sz w:val="32"/>
          <w:szCs w:val="32"/>
          <w:rtl/>
        </w:rPr>
      </w:pPr>
    </w:p>
    <w:p w14:paraId="602DF889" w14:textId="530CCBB1" w:rsidR="00B00A66" w:rsidRDefault="00B00A66" w:rsidP="00B00A66">
      <w:pPr>
        <w:pStyle w:val="Heading1"/>
        <w:shd w:val="clear" w:color="auto" w:fill="FAFBFC"/>
        <w:spacing w:before="0" w:beforeAutospacing="0" w:after="0" w:afterAutospacing="0" w:line="390" w:lineRule="atLeast"/>
        <w:rPr>
          <w:rFonts w:ascii="Segoe UI" w:hAnsi="Segoe UI" w:cs="Segoe UI"/>
          <w:b w:val="0"/>
          <w:bCs w:val="0"/>
          <w:color w:val="586069"/>
          <w:sz w:val="27"/>
          <w:szCs w:val="27"/>
        </w:rPr>
      </w:pPr>
      <w:r>
        <w:rPr>
          <w:rFonts w:ascii="David" w:hAnsi="David" w:cs="David"/>
          <w:b w:val="0"/>
          <w:bCs w:val="0"/>
          <w:sz w:val="32"/>
          <w:szCs w:val="32"/>
        </w:rPr>
        <w:t>[</w:t>
      </w:r>
      <w:r w:rsidR="00C80C9A">
        <w:rPr>
          <w:rFonts w:ascii="David" w:hAnsi="David" w:cs="David" w:hint="cs"/>
          <w:b w:val="0"/>
          <w:bCs w:val="0"/>
          <w:sz w:val="32"/>
          <w:szCs w:val="32"/>
          <w:rtl/>
        </w:rPr>
        <w:t>8</w:t>
      </w:r>
      <w:r>
        <w:rPr>
          <w:rFonts w:ascii="David" w:hAnsi="David" w:cs="David"/>
          <w:b w:val="0"/>
          <w:bCs w:val="0"/>
          <w:sz w:val="32"/>
          <w:szCs w:val="32"/>
        </w:rPr>
        <w:t xml:space="preserve">] </w:t>
      </w:r>
      <w:hyperlink r:id="rId40" w:history="1">
        <w:r>
          <w:rPr>
            <w:rStyle w:val="Hyperlink"/>
            <w:rFonts w:ascii="Segoe UI" w:hAnsi="Segoe UI" w:cs="Segoe UI"/>
            <w:color w:val="0366D6"/>
            <w:sz w:val="27"/>
            <w:szCs w:val="27"/>
          </w:rPr>
          <w:t>pyalsaaudio</w:t>
        </w:r>
      </w:hyperlink>
      <w:r>
        <w:rPr>
          <w:rFonts w:ascii="Segoe UI" w:hAnsi="Segoe UI" w:cs="Segoe UI" w:hint="cs"/>
          <w:b w:val="0"/>
          <w:bCs w:val="0"/>
          <w:color w:val="586069"/>
          <w:sz w:val="27"/>
          <w:szCs w:val="27"/>
          <w:rtl/>
        </w:rPr>
        <w:t xml:space="preserve"> </w:t>
      </w:r>
      <w:r>
        <w:rPr>
          <w:rFonts w:ascii="Segoe UI" w:hAnsi="Segoe UI" w:cs="Segoe UI"/>
          <w:b w:val="0"/>
          <w:bCs w:val="0"/>
          <w:color w:val="586069"/>
          <w:sz w:val="27"/>
          <w:szCs w:val="27"/>
        </w:rPr>
        <w:t>:</w:t>
      </w:r>
      <w:r>
        <w:rPr>
          <w:rFonts w:ascii="Segoe UI" w:hAnsi="Segoe UI" w:cs="Segoe UI" w:hint="cs"/>
          <w:b w:val="0"/>
          <w:bCs w:val="0"/>
          <w:color w:val="586069"/>
          <w:sz w:val="27"/>
          <w:szCs w:val="27"/>
          <w:rtl/>
        </w:rPr>
        <w:t xml:space="preserve"> </w:t>
      </w:r>
      <w:r>
        <w:rPr>
          <w:rFonts w:ascii="Segoe UI" w:hAnsi="Segoe UI" w:cs="Segoe UI"/>
          <w:b w:val="0"/>
          <w:bCs w:val="0"/>
          <w:color w:val="586069"/>
          <w:sz w:val="27"/>
          <w:szCs w:val="27"/>
        </w:rPr>
        <w:t xml:space="preserve">  </w:t>
      </w:r>
      <w:hyperlink r:id="rId41" w:history="1">
        <w:r w:rsidRPr="00830CAC">
          <w:rPr>
            <w:rStyle w:val="Hyperlink"/>
            <w:rFonts w:ascii="Segoe UI" w:hAnsi="Segoe UI" w:cs="Segoe UI"/>
            <w:sz w:val="27"/>
            <w:szCs w:val="27"/>
          </w:rPr>
          <w:t>https://github.com/larsimmisch/pyalsaaudio/</w:t>
        </w:r>
      </w:hyperlink>
    </w:p>
    <w:p w14:paraId="5EA47A95" w14:textId="77777777" w:rsidR="00B00A66" w:rsidRDefault="00B00A66" w:rsidP="00B00A66">
      <w:pPr>
        <w:pStyle w:val="Heading1"/>
        <w:shd w:val="clear" w:color="auto" w:fill="FAFBFC"/>
        <w:spacing w:before="0" w:beforeAutospacing="0" w:after="0" w:afterAutospacing="0" w:line="390" w:lineRule="atLeast"/>
        <w:rPr>
          <w:rFonts w:ascii="David" w:hAnsi="David" w:cs="David"/>
          <w:b w:val="0"/>
          <w:bCs w:val="0"/>
          <w:sz w:val="32"/>
          <w:szCs w:val="32"/>
        </w:rPr>
      </w:pPr>
      <w:r>
        <w:rPr>
          <w:rFonts w:ascii="David" w:hAnsi="David" w:cs="David"/>
          <w:b w:val="0"/>
          <w:bCs w:val="0"/>
          <w:sz w:val="32"/>
          <w:szCs w:val="32"/>
        </w:rPr>
        <w:t>W</w:t>
      </w:r>
      <w:r w:rsidRPr="00B65580">
        <w:rPr>
          <w:rFonts w:ascii="David" w:hAnsi="David" w:cs="David"/>
          <w:b w:val="0"/>
          <w:bCs w:val="0"/>
          <w:sz w:val="32"/>
          <w:szCs w:val="32"/>
        </w:rPr>
        <w:t xml:space="preserve">e used to synchronize between the </w:t>
      </w:r>
      <w:r>
        <w:rPr>
          <w:rFonts w:ascii="David" w:hAnsi="David" w:cs="David"/>
          <w:b w:val="0"/>
          <w:bCs w:val="0"/>
          <w:sz w:val="32"/>
          <w:szCs w:val="32"/>
        </w:rPr>
        <w:t>microphone</w:t>
      </w:r>
      <w:r w:rsidRPr="00B65580">
        <w:rPr>
          <w:rFonts w:ascii="David" w:hAnsi="David" w:cs="David"/>
          <w:b w:val="0"/>
          <w:bCs w:val="0"/>
          <w:sz w:val="32"/>
          <w:szCs w:val="32"/>
        </w:rPr>
        <w:t xml:space="preserve"> and the software and receiving data</w:t>
      </w:r>
      <w:r>
        <w:rPr>
          <w:rFonts w:ascii="David" w:hAnsi="David" w:cs="David"/>
          <w:b w:val="0"/>
          <w:bCs w:val="0"/>
          <w:sz w:val="32"/>
          <w:szCs w:val="32"/>
        </w:rPr>
        <w:t xml:space="preserve"> by sound. </w:t>
      </w:r>
    </w:p>
    <w:p w14:paraId="66FF85A9" w14:textId="1CC39B44" w:rsidR="005315C7" w:rsidRDefault="005315C7" w:rsidP="00B00A66">
      <w:pPr>
        <w:pStyle w:val="Heading1"/>
        <w:shd w:val="clear" w:color="auto" w:fill="FAFBFC"/>
        <w:spacing w:before="0" w:beforeAutospacing="0" w:after="0" w:afterAutospacing="0" w:line="390" w:lineRule="atLeast"/>
        <w:rPr>
          <w:rFonts w:ascii="David" w:hAnsi="David" w:cs="David"/>
          <w:b w:val="0"/>
          <w:bCs w:val="0"/>
          <w:sz w:val="32"/>
          <w:szCs w:val="32"/>
        </w:rPr>
      </w:pPr>
      <w:r>
        <w:rPr>
          <w:rFonts w:ascii="David" w:hAnsi="David" w:cs="David"/>
          <w:b w:val="0"/>
          <w:bCs w:val="0"/>
          <w:sz w:val="32"/>
          <w:szCs w:val="32"/>
        </w:rPr>
        <w:t>[</w:t>
      </w:r>
      <w:r w:rsidR="00C80C9A">
        <w:rPr>
          <w:rFonts w:ascii="David" w:hAnsi="David" w:cs="David" w:hint="cs"/>
          <w:b w:val="0"/>
          <w:bCs w:val="0"/>
          <w:sz w:val="32"/>
          <w:szCs w:val="32"/>
          <w:rtl/>
        </w:rPr>
        <w:t>9</w:t>
      </w:r>
      <w:r>
        <w:rPr>
          <w:rFonts w:ascii="David" w:hAnsi="David" w:cs="David"/>
          <w:b w:val="0"/>
          <w:bCs w:val="0"/>
          <w:sz w:val="32"/>
          <w:szCs w:val="32"/>
        </w:rPr>
        <w:t xml:space="preserve">] Pigpio - </w:t>
      </w:r>
      <w:hyperlink r:id="rId42" w:history="1">
        <w:r w:rsidRPr="00830CAC">
          <w:rPr>
            <w:rStyle w:val="Hyperlink"/>
            <w:rFonts w:ascii="David" w:hAnsi="David" w:cs="David"/>
            <w:sz w:val="32"/>
            <w:szCs w:val="32"/>
          </w:rPr>
          <w:t>https://github.com/joan2937/pigpio</w:t>
        </w:r>
      </w:hyperlink>
    </w:p>
    <w:p w14:paraId="73B794EF" w14:textId="77777777" w:rsidR="005315C7" w:rsidRDefault="005315C7" w:rsidP="00B00A66">
      <w:pPr>
        <w:pStyle w:val="Heading1"/>
        <w:shd w:val="clear" w:color="auto" w:fill="FAFBFC"/>
        <w:spacing w:before="0" w:beforeAutospacing="0" w:after="0" w:afterAutospacing="0" w:line="390" w:lineRule="atLeast"/>
        <w:rPr>
          <w:rFonts w:ascii="Segoe UI" w:hAnsi="Segoe UI" w:cs="Segoe UI"/>
          <w:b w:val="0"/>
          <w:bCs w:val="0"/>
          <w:sz w:val="27"/>
          <w:szCs w:val="27"/>
        </w:rPr>
      </w:pPr>
      <w:r w:rsidRPr="005315C7">
        <w:rPr>
          <w:rFonts w:ascii="Segoe UI" w:hAnsi="Segoe UI" w:cs="Segoe UI"/>
          <w:b w:val="0"/>
          <w:bCs w:val="0"/>
          <w:sz w:val="27"/>
          <w:szCs w:val="27"/>
        </w:rPr>
        <w:t>We used this library to turn the bulb at the right times</w:t>
      </w:r>
      <w:r>
        <w:rPr>
          <w:rFonts w:ascii="Segoe UI" w:hAnsi="Segoe UI" w:cs="Segoe UI" w:hint="cs"/>
          <w:b w:val="0"/>
          <w:bCs w:val="0"/>
          <w:sz w:val="27"/>
          <w:szCs w:val="27"/>
          <w:rtl/>
        </w:rPr>
        <w:t>.</w:t>
      </w:r>
    </w:p>
    <w:p w14:paraId="64D98E48" w14:textId="4472C2D2" w:rsidR="00643CC9" w:rsidRDefault="00354AF0" w:rsidP="00643CC9">
      <w:pPr>
        <w:pStyle w:val="Heading1"/>
        <w:shd w:val="clear" w:color="auto" w:fill="FFFFFF"/>
        <w:spacing w:before="0" w:beforeAutospacing="0" w:after="0" w:afterAutospacing="0"/>
        <w:rPr>
          <w:rFonts w:ascii="Arial" w:hAnsi="Arial" w:cs="Arial"/>
          <w:color w:val="000113"/>
          <w:sz w:val="72"/>
          <w:szCs w:val="72"/>
        </w:rPr>
      </w:pPr>
      <w:r w:rsidRPr="000C17CC">
        <w:rPr>
          <w:rFonts w:ascii="David" w:hAnsi="David" w:cs="David"/>
          <w:b w:val="0"/>
          <w:bCs w:val="0"/>
          <w:sz w:val="32"/>
          <w:szCs w:val="32"/>
        </w:rPr>
        <w:t>[</w:t>
      </w:r>
      <w:r w:rsidR="00C80C9A" w:rsidRPr="000C17CC">
        <w:rPr>
          <w:rFonts w:ascii="David" w:hAnsi="David" w:cs="David"/>
          <w:b w:val="0"/>
          <w:bCs w:val="0"/>
          <w:sz w:val="32"/>
          <w:szCs w:val="32"/>
          <w:rtl/>
        </w:rPr>
        <w:t>10</w:t>
      </w:r>
      <w:r w:rsidRPr="000C17CC">
        <w:rPr>
          <w:rFonts w:ascii="Segoe UI" w:hAnsi="Segoe UI" w:cs="Segoe UI"/>
          <w:b w:val="0"/>
          <w:bCs w:val="0"/>
          <w:sz w:val="32"/>
          <w:szCs w:val="32"/>
        </w:rPr>
        <w:t>]</w:t>
      </w:r>
      <w:r>
        <w:rPr>
          <w:rFonts w:ascii="Segoe UI" w:hAnsi="Segoe UI" w:cs="Segoe UI"/>
          <w:b w:val="0"/>
          <w:bCs w:val="0"/>
          <w:sz w:val="27"/>
          <w:szCs w:val="27"/>
        </w:rPr>
        <w:t xml:space="preserve"> </w:t>
      </w:r>
      <w:r w:rsidR="00643CC9" w:rsidRPr="00643CC9">
        <w:rPr>
          <w:rStyle w:val="Hyperlink"/>
          <w:rFonts w:ascii="Segoe UI" w:hAnsi="Segoe UI" w:cs="Segoe UI"/>
          <w:color w:val="0366D6"/>
          <w:sz w:val="27"/>
          <w:szCs w:val="27"/>
        </w:rPr>
        <w:t>Raspberry Pi Heartbeat / Pulse measuring</w:t>
      </w:r>
      <w:r w:rsidR="00643CC9">
        <w:rPr>
          <w:rStyle w:val="Hyperlink"/>
          <w:rFonts w:ascii="Segoe UI" w:hAnsi="Segoe UI" w:cs="Segoe UI"/>
          <w:color w:val="0366D6"/>
          <w:sz w:val="27"/>
          <w:szCs w:val="27"/>
        </w:rPr>
        <w:t>:</w:t>
      </w:r>
    </w:p>
    <w:p w14:paraId="09344AEF" w14:textId="77777777" w:rsidR="00354AF0" w:rsidRPr="00354AF0" w:rsidRDefault="00643CC9" w:rsidP="00B00A66">
      <w:pPr>
        <w:pStyle w:val="Heading1"/>
        <w:shd w:val="clear" w:color="auto" w:fill="FAFBFC"/>
        <w:spacing w:before="0" w:beforeAutospacing="0" w:after="0" w:afterAutospacing="0" w:line="390" w:lineRule="atLeast"/>
        <w:rPr>
          <w:rFonts w:ascii="Segoe UI" w:hAnsi="Segoe UI" w:cs="Segoe UI"/>
          <w:b w:val="0"/>
          <w:bCs w:val="0"/>
          <w:sz w:val="27"/>
          <w:szCs w:val="27"/>
          <w:rtl/>
        </w:rPr>
      </w:pPr>
      <w:r w:rsidRPr="00643CC9">
        <w:rPr>
          <w:rFonts w:ascii="Segoe UI" w:hAnsi="Segoe UI" w:cs="Segoe UI"/>
          <w:b w:val="0"/>
          <w:bCs w:val="0"/>
          <w:sz w:val="27"/>
          <w:szCs w:val="27"/>
        </w:rPr>
        <w:t>https://tutorials-raspberrypi.com/raspberry-pi-heartbeat-pulse-measuring/</w:t>
      </w:r>
    </w:p>
    <w:p w14:paraId="362B6015" w14:textId="7B780DF7" w:rsidR="00B65580" w:rsidRPr="00B57206" w:rsidRDefault="00B65580" w:rsidP="00B57206">
      <w:pPr>
        <w:pStyle w:val="Heading1"/>
        <w:pBdr>
          <w:bottom w:val="single" w:sz="6" w:space="4" w:color="EEEEEE"/>
        </w:pBdr>
        <w:spacing w:after="240" w:afterAutospacing="0"/>
        <w:rPr>
          <w:rFonts w:ascii="David" w:hAnsi="David" w:cs="David"/>
          <w:b w:val="0"/>
          <w:bCs w:val="0"/>
          <w:sz w:val="32"/>
          <w:szCs w:val="32"/>
          <w:rtl/>
        </w:rPr>
      </w:pPr>
      <w:r w:rsidRPr="00B65580">
        <w:rPr>
          <w:rFonts w:ascii="David" w:hAnsi="David" w:cs="David"/>
          <w:b w:val="0"/>
          <w:bCs w:val="0"/>
          <w:sz w:val="32"/>
          <w:szCs w:val="32"/>
        </w:rPr>
        <w:t>[</w:t>
      </w:r>
      <w:r w:rsidR="00C80C9A">
        <w:rPr>
          <w:rFonts w:ascii="David" w:hAnsi="David" w:cs="David" w:hint="cs"/>
          <w:b w:val="0"/>
          <w:bCs w:val="0"/>
          <w:sz w:val="32"/>
          <w:szCs w:val="32"/>
          <w:rtl/>
        </w:rPr>
        <w:t>11</w:t>
      </w:r>
      <w:r w:rsidRPr="00B65580">
        <w:rPr>
          <w:rFonts w:ascii="David" w:hAnsi="David" w:cs="David"/>
          <w:b w:val="0"/>
          <w:bCs w:val="0"/>
          <w:sz w:val="32"/>
          <w:szCs w:val="32"/>
        </w:rPr>
        <w:t xml:space="preserve">] MySQL: </w:t>
      </w:r>
      <w:hyperlink r:id="rId43" w:history="1">
        <w:r w:rsidRPr="00B65580">
          <w:rPr>
            <w:rStyle w:val="Hyperlink"/>
            <w:rFonts w:ascii="David" w:hAnsi="David" w:cs="David"/>
            <w:sz w:val="32"/>
            <w:szCs w:val="32"/>
          </w:rPr>
          <w:t>https://github.com/PyMySQL/PyMySQL</w:t>
        </w:r>
      </w:hyperlink>
      <w:r w:rsidRPr="00B65580">
        <w:rPr>
          <w:rFonts w:ascii="David" w:hAnsi="David" w:cs="David"/>
          <w:b w:val="0"/>
          <w:bCs w:val="0"/>
          <w:sz w:val="32"/>
          <w:szCs w:val="32"/>
        </w:rPr>
        <w:t>. We took ideas form here in order to set up a database. The functions are update, delete and add entries.</w:t>
      </w:r>
    </w:p>
    <w:p w14:paraId="3911D461" w14:textId="77777777" w:rsidR="00B65580" w:rsidRPr="00B65580" w:rsidRDefault="00B65580" w:rsidP="00B65580">
      <w:pPr>
        <w:rPr>
          <w:rFonts w:ascii="David" w:hAnsi="David" w:cs="David"/>
          <w:sz w:val="32"/>
          <w:szCs w:val="32"/>
        </w:rPr>
      </w:pPr>
    </w:p>
    <w:p w14:paraId="7C0D6367" w14:textId="77777777" w:rsidR="00B65580" w:rsidRPr="00B65580" w:rsidRDefault="00B65580" w:rsidP="00B65580">
      <w:pPr>
        <w:jc w:val="both"/>
        <w:rPr>
          <w:rFonts w:ascii="David" w:hAnsi="David" w:cs="David"/>
          <w:b/>
          <w:bCs/>
          <w:color w:val="FF0000"/>
          <w:sz w:val="32"/>
          <w:szCs w:val="32"/>
          <w:u w:val="single"/>
          <w:rtl/>
        </w:rPr>
      </w:pPr>
      <w:r w:rsidRPr="00B65580">
        <w:rPr>
          <w:rFonts w:ascii="David" w:hAnsi="David" w:cs="David"/>
          <w:b/>
          <w:bCs/>
          <w:color w:val="FF0000"/>
          <w:sz w:val="32"/>
          <w:szCs w:val="32"/>
          <w:u w:val="single"/>
        </w:rPr>
        <w:t>Similar projects:</w:t>
      </w:r>
    </w:p>
    <w:p w14:paraId="28AB6247" w14:textId="78213ECC" w:rsidR="00B65580" w:rsidRDefault="00E96486" w:rsidP="00643CC9">
      <w:pPr>
        <w:rPr>
          <w:rFonts w:ascii="David" w:hAnsi="David" w:cs="David"/>
          <w:sz w:val="32"/>
          <w:szCs w:val="32"/>
          <w:rtl/>
        </w:rPr>
      </w:pPr>
      <w:hyperlink r:id="rId44" w:history="1">
        <w:r w:rsidR="00B65580" w:rsidRPr="00B65580">
          <w:rPr>
            <w:rStyle w:val="Hyperlink"/>
            <w:rFonts w:ascii="David" w:hAnsi="David" w:cs="David"/>
            <w:sz w:val="32"/>
            <w:szCs w:val="32"/>
          </w:rPr>
          <w:t>http://www.upfile.co.il/file/611049344.html</w:t>
        </w:r>
      </w:hyperlink>
      <w:r w:rsidR="00B65580" w:rsidRPr="00B65580">
        <w:rPr>
          <w:rFonts w:ascii="David" w:hAnsi="David" w:cs="David"/>
          <w:sz w:val="32"/>
          <w:szCs w:val="32"/>
        </w:rPr>
        <w:t xml:space="preserve">.  In this project, we used to learn about wireless sensor network, correct assembly its efficient implementation. </w:t>
      </w:r>
    </w:p>
    <w:p w14:paraId="2E730655" w14:textId="4EDB8850" w:rsidR="00B677C3" w:rsidRDefault="00B677C3" w:rsidP="00643CC9">
      <w:pPr>
        <w:rPr>
          <w:rFonts w:ascii="David" w:hAnsi="David" w:cs="David"/>
          <w:sz w:val="32"/>
          <w:szCs w:val="32"/>
          <w:rtl/>
        </w:rPr>
      </w:pPr>
    </w:p>
    <w:p w14:paraId="57094A5D" w14:textId="77777777" w:rsidR="00B677C3" w:rsidRPr="00B65580" w:rsidRDefault="00B677C3" w:rsidP="00643CC9">
      <w:pPr>
        <w:rPr>
          <w:rFonts w:ascii="David" w:hAnsi="David" w:cs="David"/>
          <w:sz w:val="32"/>
          <w:szCs w:val="32"/>
          <w:rtl/>
        </w:rPr>
      </w:pPr>
    </w:p>
    <w:p w14:paraId="51E5FB02" w14:textId="1A8F6B73" w:rsidR="00B65580" w:rsidRPr="00B65580" w:rsidRDefault="00B65580" w:rsidP="00B65580">
      <w:pPr>
        <w:rPr>
          <w:rFonts w:ascii="David" w:hAnsi="David" w:cs="David"/>
          <w:sz w:val="32"/>
          <w:szCs w:val="32"/>
          <w:shd w:val="clear" w:color="auto" w:fill="FFFFFF"/>
        </w:rPr>
      </w:pPr>
      <w:r w:rsidRPr="00B65580">
        <w:rPr>
          <w:rFonts w:ascii="David" w:hAnsi="David" w:cs="David"/>
          <w:sz w:val="32"/>
          <w:szCs w:val="32"/>
        </w:rPr>
        <w:lastRenderedPageBreak/>
        <w:t>[</w:t>
      </w:r>
      <w:r w:rsidR="00643CC9">
        <w:rPr>
          <w:rFonts w:ascii="David" w:hAnsi="David" w:cs="David"/>
          <w:sz w:val="32"/>
          <w:szCs w:val="32"/>
        </w:rPr>
        <w:t>1</w:t>
      </w:r>
      <w:r w:rsidR="000C17CC">
        <w:rPr>
          <w:rFonts w:ascii="David" w:hAnsi="David" w:cs="David" w:hint="cs"/>
          <w:sz w:val="32"/>
          <w:szCs w:val="32"/>
          <w:rtl/>
        </w:rPr>
        <w:t>2</w:t>
      </w:r>
      <w:r w:rsidRPr="00B65580">
        <w:rPr>
          <w:rFonts w:ascii="David" w:hAnsi="David" w:cs="David"/>
          <w:sz w:val="32"/>
          <w:szCs w:val="32"/>
        </w:rPr>
        <w:t>] “Angel Care”: https://www.angelcarebaby.com</w:t>
      </w:r>
    </w:p>
    <w:p w14:paraId="7EDB64EC" w14:textId="479814AB" w:rsidR="00B65580" w:rsidRPr="00B65580" w:rsidRDefault="00B65580" w:rsidP="00B65580">
      <w:pPr>
        <w:rPr>
          <w:rFonts w:ascii="David" w:hAnsi="David" w:cs="David"/>
          <w:sz w:val="32"/>
          <w:szCs w:val="32"/>
        </w:rPr>
      </w:pPr>
      <w:r w:rsidRPr="00B65580">
        <w:rPr>
          <w:rFonts w:ascii="David" w:hAnsi="David" w:cs="David"/>
          <w:sz w:val="32"/>
          <w:szCs w:val="32"/>
          <w:shd w:val="clear" w:color="auto" w:fill="FFFFFF"/>
        </w:rPr>
        <w:t xml:space="preserve">Angelcare wants parents to understand they're not alone in this new adventure of parenthood. We're always here using innovative, research-based design and advanced technology to help keep babies safe, supported and squeaky clean. </w:t>
      </w:r>
    </w:p>
    <w:p w14:paraId="41BBB2D6" w14:textId="77777777" w:rsidR="00B65580" w:rsidRDefault="00B65580" w:rsidP="00B57206">
      <w:pPr>
        <w:rPr>
          <w:rFonts w:ascii="David" w:hAnsi="David" w:cs="David"/>
          <w:b/>
          <w:bCs/>
          <w:color w:val="FF0000"/>
          <w:sz w:val="48"/>
          <w:szCs w:val="48"/>
          <w:u w:val="single"/>
          <w:rtl/>
        </w:rPr>
      </w:pPr>
    </w:p>
    <w:p w14:paraId="58C89462" w14:textId="77777777" w:rsidR="00B65580" w:rsidRDefault="00B65580" w:rsidP="00B65580">
      <w:pPr>
        <w:rPr>
          <w:rFonts w:ascii="David" w:hAnsi="David" w:cs="David"/>
          <w:b/>
          <w:bCs/>
          <w:color w:val="FF0000"/>
          <w:sz w:val="32"/>
          <w:szCs w:val="32"/>
          <w:u w:val="single"/>
        </w:rPr>
      </w:pPr>
      <w:r>
        <w:rPr>
          <w:rFonts w:ascii="David" w:hAnsi="David" w:cs="David" w:hint="cs"/>
          <w:b/>
          <w:bCs/>
          <w:color w:val="FF0000"/>
          <w:sz w:val="32"/>
          <w:szCs w:val="32"/>
          <w:u w:val="single"/>
        </w:rPr>
        <w:t>O</w:t>
      </w:r>
      <w:r>
        <w:rPr>
          <w:rFonts w:ascii="David" w:hAnsi="David" w:cs="David"/>
          <w:b/>
          <w:bCs/>
          <w:color w:val="FF0000"/>
          <w:sz w:val="32"/>
          <w:szCs w:val="32"/>
          <w:u w:val="single"/>
        </w:rPr>
        <w:t>ur project links</w:t>
      </w:r>
      <w:r>
        <w:rPr>
          <w:rFonts w:ascii="David" w:hAnsi="David" w:cs="David" w:hint="cs"/>
          <w:b/>
          <w:bCs/>
          <w:color w:val="FF0000"/>
          <w:sz w:val="32"/>
          <w:szCs w:val="32"/>
          <w:u w:val="single"/>
          <w:rtl/>
        </w:rPr>
        <w:t xml:space="preserve"> </w:t>
      </w:r>
      <w:r w:rsidRPr="00B65580">
        <w:rPr>
          <w:rFonts w:ascii="David" w:hAnsi="David" w:cs="David"/>
          <w:b/>
          <w:bCs/>
          <w:color w:val="FF0000"/>
          <w:sz w:val="32"/>
          <w:szCs w:val="32"/>
          <w:u w:val="single"/>
        </w:rPr>
        <w:t>:</w:t>
      </w:r>
    </w:p>
    <w:p w14:paraId="21F148DF" w14:textId="77777777" w:rsidR="00B65580" w:rsidRPr="00B65580" w:rsidRDefault="00B65580" w:rsidP="00B65580">
      <w:pPr>
        <w:rPr>
          <w:rFonts w:ascii="David" w:hAnsi="David" w:cs="David"/>
          <w:b/>
          <w:bCs/>
          <w:color w:val="FF0000"/>
          <w:sz w:val="32"/>
          <w:szCs w:val="32"/>
          <w:u w:val="single"/>
          <w:rtl/>
        </w:rPr>
      </w:pPr>
    </w:p>
    <w:p w14:paraId="4085619D" w14:textId="77777777" w:rsidR="00B65580" w:rsidRPr="00B65580" w:rsidRDefault="00B65580" w:rsidP="00B65580">
      <w:pPr>
        <w:rPr>
          <w:rFonts w:ascii="David" w:hAnsi="David" w:cs="David"/>
          <w:b/>
          <w:bCs/>
          <w:sz w:val="32"/>
          <w:szCs w:val="32"/>
          <w:u w:val="single"/>
        </w:rPr>
      </w:pPr>
      <w:r w:rsidRPr="00B65580">
        <w:rPr>
          <w:rFonts w:ascii="David" w:hAnsi="David" w:cs="David"/>
          <w:b/>
          <w:bCs/>
          <w:sz w:val="32"/>
          <w:szCs w:val="32"/>
          <w:u w:val="single"/>
        </w:rPr>
        <w:t>Github:</w:t>
      </w:r>
    </w:p>
    <w:p w14:paraId="57FE8C44" w14:textId="77777777" w:rsidR="006D0BCB" w:rsidRDefault="00E96486" w:rsidP="006D0BCB">
      <w:pPr>
        <w:rPr>
          <w:rFonts w:ascii="David" w:hAnsi="David" w:cs="David"/>
          <w:sz w:val="32"/>
          <w:szCs w:val="32"/>
          <w:rtl/>
        </w:rPr>
      </w:pPr>
      <w:hyperlink r:id="rId45" w:history="1">
        <w:r w:rsidR="006D0BCB" w:rsidRPr="006D0BCB">
          <w:rPr>
            <w:rStyle w:val="Hyperlink"/>
            <w:rFonts w:ascii="David" w:hAnsi="David" w:cs="David"/>
            <w:sz w:val="32"/>
            <w:szCs w:val="32"/>
          </w:rPr>
          <w:t>https://github.com/drorruss/Final_Project</w:t>
        </w:r>
      </w:hyperlink>
    </w:p>
    <w:p w14:paraId="5B57EA70" w14:textId="7D1AEC20" w:rsidR="006D0BCB" w:rsidRPr="006D0BCB" w:rsidRDefault="006D0BCB" w:rsidP="006D0BCB">
      <w:pPr>
        <w:rPr>
          <w:rFonts w:ascii="David" w:hAnsi="David" w:cs="David"/>
          <w:sz w:val="32"/>
          <w:szCs w:val="32"/>
        </w:rPr>
      </w:pPr>
      <w:r>
        <w:rPr>
          <w:rFonts w:ascii="David" w:hAnsi="David" w:cs="David" w:hint="cs"/>
          <w:sz w:val="32"/>
          <w:szCs w:val="32"/>
          <w:rtl/>
        </w:rPr>
        <w:t>אתר הפרויקט בפלטפורמת גיטה</w:t>
      </w:r>
      <w:r w:rsidR="00B677C3">
        <w:rPr>
          <w:rFonts w:ascii="David" w:hAnsi="David" w:cs="David" w:hint="cs"/>
          <w:sz w:val="32"/>
          <w:szCs w:val="32"/>
          <w:rtl/>
        </w:rPr>
        <w:t>אב: כאן ניתן לראות את קבצי הפרו</w:t>
      </w:r>
      <w:r>
        <w:rPr>
          <w:rFonts w:ascii="David" w:hAnsi="David" w:cs="David" w:hint="cs"/>
          <w:sz w:val="32"/>
          <w:szCs w:val="32"/>
          <w:rtl/>
        </w:rPr>
        <w:t xml:space="preserve">יקט כולל מצגת, דוחות ופוסטר. </w:t>
      </w:r>
    </w:p>
    <w:p w14:paraId="56C9AD71" w14:textId="77777777" w:rsidR="00B65580" w:rsidRPr="00B65580" w:rsidRDefault="00B65580" w:rsidP="00B65580">
      <w:pPr>
        <w:rPr>
          <w:rFonts w:ascii="David" w:hAnsi="David" w:cs="David"/>
          <w:b/>
          <w:bCs/>
          <w:sz w:val="32"/>
          <w:szCs w:val="32"/>
          <w:u w:val="single"/>
        </w:rPr>
      </w:pPr>
      <w:r w:rsidRPr="00B65580">
        <w:rPr>
          <w:rFonts w:ascii="David" w:hAnsi="David" w:cs="David"/>
          <w:b/>
          <w:bCs/>
          <w:sz w:val="32"/>
          <w:szCs w:val="32"/>
          <w:u w:val="single"/>
        </w:rPr>
        <w:t>Youtube:</w:t>
      </w:r>
    </w:p>
    <w:p w14:paraId="120FB154" w14:textId="77777777" w:rsidR="00B65580" w:rsidRPr="00B65580" w:rsidRDefault="00E96486" w:rsidP="00B65580">
      <w:pPr>
        <w:rPr>
          <w:rFonts w:ascii="David" w:hAnsi="David" w:cs="David"/>
          <w:sz w:val="32"/>
          <w:szCs w:val="32"/>
        </w:rPr>
      </w:pPr>
      <w:hyperlink r:id="rId46" w:history="1">
        <w:r w:rsidR="0083154C" w:rsidRPr="005B2801">
          <w:rPr>
            <w:rStyle w:val="Hyperlink"/>
            <w:rFonts w:ascii="David" w:hAnsi="David" w:cs="David"/>
            <w:sz w:val="32"/>
            <w:szCs w:val="32"/>
          </w:rPr>
          <w:t>https://www.youtube.com/watch?v=by_GR2tYN24http://moodle.ariel.ac.il/mod/assign/view.php&amp;t=15s</w:t>
        </w:r>
      </w:hyperlink>
      <w:r w:rsidR="0083154C">
        <w:rPr>
          <w:rFonts w:ascii="David" w:hAnsi="David" w:cs="David" w:hint="cs"/>
          <w:sz w:val="32"/>
          <w:szCs w:val="32"/>
          <w:rtl/>
        </w:rPr>
        <w:t xml:space="preserve">  סרטון להצגת אב טיפוס עובד                   </w:t>
      </w:r>
    </w:p>
    <w:p w14:paraId="7F129EDB" w14:textId="77777777" w:rsidR="00B65580" w:rsidRDefault="00B65580" w:rsidP="00B65580">
      <w:pPr>
        <w:rPr>
          <w:rFonts w:ascii="David" w:hAnsi="David" w:cs="David"/>
          <w:b/>
          <w:bCs/>
          <w:sz w:val="32"/>
          <w:szCs w:val="32"/>
          <w:u w:val="single"/>
        </w:rPr>
      </w:pPr>
      <w:r w:rsidRPr="00937051">
        <w:rPr>
          <w:rFonts w:ascii="David" w:hAnsi="David" w:cs="David"/>
          <w:b/>
          <w:bCs/>
          <w:sz w:val="32"/>
          <w:szCs w:val="32"/>
          <w:u w:val="single"/>
        </w:rPr>
        <w:t>Model projects:</w:t>
      </w:r>
    </w:p>
    <w:p w14:paraId="678FD9DF" w14:textId="07195136" w:rsidR="00B8240D" w:rsidRDefault="00E96486" w:rsidP="00B8240D">
      <w:pPr>
        <w:rPr>
          <w:rFonts w:ascii="David" w:hAnsi="David" w:cs="David"/>
          <w:sz w:val="32"/>
          <w:szCs w:val="32"/>
          <w:rtl/>
        </w:rPr>
      </w:pPr>
      <w:hyperlink r:id="rId47" w:history="1">
        <w:r w:rsidR="0083154C" w:rsidRPr="005B2801">
          <w:rPr>
            <w:rStyle w:val="Hyperlink"/>
            <w:rFonts w:ascii="David" w:hAnsi="David" w:cs="David"/>
            <w:sz w:val="32"/>
            <w:szCs w:val="32"/>
          </w:rPr>
          <w:t>http://moodle.ariel.ac.il/course/view.php?id=322</w:t>
        </w:r>
      </w:hyperlink>
      <w:r w:rsidR="0083154C">
        <w:rPr>
          <w:rFonts w:ascii="David" w:hAnsi="David" w:cs="David" w:hint="cs"/>
          <w:sz w:val="32"/>
          <w:szCs w:val="32"/>
          <w:rtl/>
        </w:rPr>
        <w:t xml:space="preserve">      נמצאים כאן שאר הדוחות בפרויקט</w:t>
      </w:r>
      <w:r w:rsidR="00C80C9A">
        <w:rPr>
          <w:rFonts w:ascii="David" w:hAnsi="David" w:cs="David" w:hint="cs"/>
          <w:sz w:val="32"/>
          <w:szCs w:val="32"/>
          <w:rtl/>
        </w:rPr>
        <w:t xml:space="preserve"> </w:t>
      </w:r>
      <w:r w:rsidR="00B8240D">
        <w:rPr>
          <w:rFonts w:ascii="David" w:hAnsi="David" w:cs="David"/>
          <w:sz w:val="32"/>
          <w:szCs w:val="32"/>
        </w:rPr>
        <w:t xml:space="preserve">  </w:t>
      </w:r>
    </w:p>
    <w:p w14:paraId="714D42CE" w14:textId="77777777" w:rsidR="00B677C3" w:rsidRDefault="00B677C3" w:rsidP="00B8240D">
      <w:pPr>
        <w:rPr>
          <w:rFonts w:ascii="David" w:hAnsi="David" w:cs="David"/>
          <w:sz w:val="32"/>
          <w:szCs w:val="32"/>
          <w:rtl/>
        </w:rPr>
      </w:pPr>
    </w:p>
    <w:p w14:paraId="0BB47C9D" w14:textId="0A28CB34" w:rsidR="00D6292D" w:rsidRDefault="00B8240D" w:rsidP="00D6292D">
      <w:pPr>
        <w:bidi/>
        <w:rPr>
          <w:rFonts w:ascii="David" w:hAnsi="David" w:cs="David"/>
          <w:b/>
          <w:bCs/>
          <w:color w:val="FF0000"/>
          <w:sz w:val="32"/>
          <w:szCs w:val="32"/>
          <w:u w:val="single"/>
          <w:rtl/>
        </w:rPr>
      </w:pPr>
      <w:r>
        <w:rPr>
          <w:rFonts w:ascii="David" w:hAnsi="David" w:cs="David" w:hint="cs"/>
          <w:b/>
          <w:bCs/>
          <w:color w:val="FF0000"/>
          <w:sz w:val="32"/>
          <w:szCs w:val="32"/>
          <w:u w:val="single"/>
          <w:rtl/>
        </w:rPr>
        <w:t xml:space="preserve">סרטוני המחשה </w:t>
      </w:r>
      <w:r w:rsidRPr="00B65580">
        <w:rPr>
          <w:rFonts w:ascii="David" w:hAnsi="David" w:cs="David"/>
          <w:b/>
          <w:bCs/>
          <w:color w:val="FF0000"/>
          <w:sz w:val="32"/>
          <w:szCs w:val="32"/>
          <w:u w:val="single"/>
        </w:rPr>
        <w:t>:</w:t>
      </w:r>
    </w:p>
    <w:p w14:paraId="5A082D68" w14:textId="77777777" w:rsidR="004A13D5" w:rsidRDefault="004A13D5" w:rsidP="004A13D5">
      <w:pPr>
        <w:bidi/>
        <w:rPr>
          <w:rFonts w:ascii="David" w:hAnsi="David" w:cs="David"/>
          <w:b/>
          <w:bCs/>
          <w:color w:val="FF0000"/>
          <w:sz w:val="32"/>
          <w:szCs w:val="32"/>
          <w:u w:val="single"/>
          <w:rtl/>
        </w:rPr>
      </w:pPr>
    </w:p>
    <w:p w14:paraId="330C6951" w14:textId="717EE357" w:rsidR="00D6292D" w:rsidRDefault="00D6292D" w:rsidP="00D6292D">
      <w:pPr>
        <w:bidi/>
        <w:rPr>
          <w:rFonts w:ascii="David" w:hAnsi="David" w:cs="David"/>
          <w:sz w:val="32"/>
          <w:szCs w:val="32"/>
          <w:rtl/>
        </w:rPr>
      </w:pPr>
      <w:r w:rsidRPr="00D6292D">
        <w:rPr>
          <w:rFonts w:ascii="David" w:hAnsi="David" w:cs="David" w:hint="cs"/>
          <w:sz w:val="32"/>
          <w:szCs w:val="32"/>
          <w:rtl/>
        </w:rPr>
        <w:t>א.</w:t>
      </w:r>
      <w:r>
        <w:rPr>
          <w:rFonts w:ascii="David" w:hAnsi="David" w:cs="David" w:hint="cs"/>
          <w:sz w:val="32"/>
          <w:szCs w:val="32"/>
          <w:rtl/>
        </w:rPr>
        <w:t xml:space="preserve"> </w:t>
      </w:r>
      <w:r w:rsidRPr="00D6292D">
        <w:rPr>
          <w:rFonts w:ascii="David" w:hAnsi="David" w:cs="David" w:hint="cs"/>
          <w:sz w:val="32"/>
          <w:szCs w:val="32"/>
          <w:rtl/>
        </w:rPr>
        <w:t>סרטון המחש</w:t>
      </w:r>
      <w:r>
        <w:rPr>
          <w:rFonts w:ascii="David" w:hAnsi="David" w:cs="David" w:hint="cs"/>
          <w:sz w:val="32"/>
          <w:szCs w:val="32"/>
          <w:rtl/>
        </w:rPr>
        <w:t>ה של חיבור חיישן טמפרטורה-לחות ונורה :</w:t>
      </w:r>
    </w:p>
    <w:p w14:paraId="2BE485C1" w14:textId="0BE2E19F" w:rsidR="00D6292D" w:rsidRDefault="00E96486" w:rsidP="00D6292D">
      <w:pPr>
        <w:bidi/>
        <w:rPr>
          <w:rFonts w:ascii="David" w:hAnsi="David" w:cs="David"/>
          <w:sz w:val="32"/>
          <w:szCs w:val="32"/>
          <w:rtl/>
        </w:rPr>
      </w:pPr>
      <w:hyperlink r:id="rId48" w:history="1">
        <w:r w:rsidR="00D6292D" w:rsidRPr="001678C8">
          <w:rPr>
            <w:rStyle w:val="Hyperlink"/>
            <w:rFonts w:ascii="David" w:hAnsi="David" w:cs="David"/>
            <w:sz w:val="32"/>
            <w:szCs w:val="32"/>
          </w:rPr>
          <w:t>https://www.youtube.com/watch?v=IHTnU1T8ETk&amp;t=181s</w:t>
        </w:r>
      </w:hyperlink>
    </w:p>
    <w:p w14:paraId="1438F5CD" w14:textId="09C9B35D" w:rsidR="00D6292D" w:rsidRDefault="00D6292D" w:rsidP="00D6292D">
      <w:pPr>
        <w:bidi/>
        <w:rPr>
          <w:rFonts w:ascii="David" w:hAnsi="David" w:cs="David"/>
          <w:sz w:val="32"/>
          <w:szCs w:val="32"/>
          <w:rtl/>
        </w:rPr>
      </w:pPr>
      <w:r>
        <w:rPr>
          <w:rFonts w:ascii="David" w:hAnsi="David" w:cs="David" w:hint="cs"/>
          <w:sz w:val="32"/>
          <w:szCs w:val="32"/>
          <w:rtl/>
        </w:rPr>
        <w:t xml:space="preserve">ב. </w:t>
      </w:r>
      <w:r w:rsidRPr="00D6292D">
        <w:rPr>
          <w:rFonts w:ascii="David" w:hAnsi="David" w:cs="David" w:hint="cs"/>
          <w:sz w:val="32"/>
          <w:szCs w:val="32"/>
          <w:rtl/>
        </w:rPr>
        <w:t>סרטון המחש</w:t>
      </w:r>
      <w:r>
        <w:rPr>
          <w:rFonts w:ascii="David" w:hAnsi="David" w:cs="David" w:hint="cs"/>
          <w:sz w:val="32"/>
          <w:szCs w:val="32"/>
          <w:rtl/>
        </w:rPr>
        <w:t>ה של חיבור חיישן דופק לב :</w:t>
      </w:r>
    </w:p>
    <w:p w14:paraId="506DC10A" w14:textId="3CD28510" w:rsidR="00D6292D" w:rsidRDefault="00E96486" w:rsidP="00D6292D">
      <w:pPr>
        <w:bidi/>
        <w:rPr>
          <w:rFonts w:ascii="David" w:hAnsi="David" w:cs="David"/>
          <w:sz w:val="32"/>
          <w:szCs w:val="32"/>
          <w:rtl/>
        </w:rPr>
      </w:pPr>
      <w:hyperlink r:id="rId49" w:history="1">
        <w:r w:rsidR="00D6292D" w:rsidRPr="001678C8">
          <w:rPr>
            <w:rStyle w:val="Hyperlink"/>
            <w:rFonts w:ascii="David" w:hAnsi="David" w:cs="David"/>
            <w:sz w:val="32"/>
            <w:szCs w:val="32"/>
          </w:rPr>
          <w:t>https://youtu.be/s027fBoh96k</w:t>
        </w:r>
      </w:hyperlink>
    </w:p>
    <w:p w14:paraId="372E60F7" w14:textId="4FC1F1F7" w:rsidR="00B8240D" w:rsidRDefault="00D6292D" w:rsidP="00D6292D">
      <w:pPr>
        <w:bidi/>
        <w:rPr>
          <w:rFonts w:ascii="David" w:hAnsi="David" w:cs="David"/>
          <w:sz w:val="32"/>
          <w:szCs w:val="32"/>
        </w:rPr>
      </w:pPr>
      <w:r>
        <w:rPr>
          <w:rFonts w:ascii="David" w:hAnsi="David" w:cs="David" w:hint="cs"/>
          <w:sz w:val="32"/>
          <w:szCs w:val="32"/>
          <w:rtl/>
        </w:rPr>
        <w:t xml:space="preserve">ג. </w:t>
      </w:r>
      <w:r w:rsidRPr="00D6292D">
        <w:rPr>
          <w:rFonts w:ascii="David" w:hAnsi="David" w:cs="David" w:hint="cs"/>
          <w:sz w:val="32"/>
          <w:szCs w:val="32"/>
          <w:rtl/>
        </w:rPr>
        <w:t>סרטון המחש</w:t>
      </w:r>
      <w:r>
        <w:rPr>
          <w:rFonts w:ascii="David" w:hAnsi="David" w:cs="David" w:hint="cs"/>
          <w:sz w:val="32"/>
          <w:szCs w:val="32"/>
          <w:rtl/>
        </w:rPr>
        <w:t>ה של חיבור מיקרופון :</w:t>
      </w:r>
    </w:p>
    <w:p w14:paraId="5E6C7AD4" w14:textId="19E4C65E" w:rsidR="00E96486" w:rsidRDefault="00F2568D" w:rsidP="00E96486">
      <w:pPr>
        <w:bidi/>
        <w:rPr>
          <w:rFonts w:ascii="David" w:hAnsi="David" w:cs="David"/>
          <w:sz w:val="32"/>
          <w:szCs w:val="32"/>
        </w:rPr>
      </w:pPr>
      <w:hyperlink r:id="rId50" w:history="1">
        <w:r w:rsidRPr="00142BDD">
          <w:rPr>
            <w:rStyle w:val="Hyperlink"/>
            <w:rFonts w:ascii="David" w:hAnsi="David" w:cs="David"/>
            <w:sz w:val="32"/>
            <w:szCs w:val="32"/>
          </w:rPr>
          <w:t>https://www.youtube.com/watch?v=27uJu_xae7I</w:t>
        </w:r>
      </w:hyperlink>
    </w:p>
    <w:p w14:paraId="5B62A347" w14:textId="77777777" w:rsidR="00F2568D" w:rsidRPr="00E96486" w:rsidRDefault="00F2568D" w:rsidP="00F2568D">
      <w:pPr>
        <w:bidi/>
        <w:rPr>
          <w:rFonts w:ascii="David" w:hAnsi="David" w:cs="David"/>
          <w:sz w:val="32"/>
          <w:szCs w:val="32"/>
          <w:rtl/>
        </w:rPr>
      </w:pPr>
    </w:p>
    <w:p w14:paraId="43D77C36" w14:textId="77777777" w:rsidR="00D6292D" w:rsidRPr="00FD6E91" w:rsidRDefault="00D6292D" w:rsidP="00D6292D">
      <w:pPr>
        <w:bidi/>
        <w:rPr>
          <w:rFonts w:ascii="David" w:hAnsi="David" w:cs="David"/>
          <w:sz w:val="32"/>
          <w:szCs w:val="32"/>
        </w:rPr>
      </w:pPr>
    </w:p>
    <w:sectPr w:rsidR="00D6292D" w:rsidRPr="00FD6E91" w:rsidSect="00373FD4">
      <w:footerReference w:type="default" r:id="rId51"/>
      <w:pgSz w:w="12240" w:h="15840"/>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do" w:date="2017-08-18T10:40:00Z" w:initials="DO">
    <w:p w14:paraId="22A515B3" w14:textId="77777777" w:rsidR="00E96486" w:rsidRDefault="00E96486">
      <w:pPr>
        <w:pStyle w:val="CommentText"/>
      </w:pPr>
      <w:r>
        <w:rPr>
          <w:rStyle w:val="CommentReference"/>
        </w:rPr>
        <w:annotationRef/>
      </w:r>
      <w:r>
        <w:rPr>
          <w:rFonts w:hint="cs"/>
          <w:rtl/>
        </w:rPr>
        <w:t xml:space="preserve">מספור עמודים </w:t>
      </w:r>
      <w:r>
        <w:rPr>
          <w:rtl/>
        </w:rPr>
        <w:t>–</w:t>
      </w:r>
      <w:r>
        <w:rPr>
          <w:rFonts w:hint="cs"/>
          <w:rtl/>
        </w:rPr>
        <w:t xml:space="preserve"> בהפניה </w:t>
      </w:r>
      <w:r>
        <w:rPr>
          <w:rtl/>
        </w:rPr>
        <w:t>–</w:t>
      </w:r>
      <w:r>
        <w:rPr>
          <w:rFonts w:hint="cs"/>
          <w:rtl/>
        </w:rPr>
        <w:t xml:space="preserve"> תוכן ענינים</w:t>
      </w:r>
    </w:p>
  </w:comment>
  <w:comment w:id="100" w:author="do" w:date="2017-08-18T10:43:00Z" w:initials="DO">
    <w:p w14:paraId="323E3F7B" w14:textId="77777777" w:rsidR="00E96486" w:rsidRDefault="00E96486" w:rsidP="006F1DE7">
      <w:pPr>
        <w:pStyle w:val="CommentText"/>
        <w:rPr>
          <w:rtl/>
        </w:rPr>
      </w:pPr>
      <w:r>
        <w:rPr>
          <w:rStyle w:val="CommentReference"/>
        </w:rPr>
        <w:annotationRef/>
      </w:r>
      <w:r>
        <w:rPr>
          <w:rFonts w:hint="cs"/>
          <w:rtl/>
        </w:rPr>
        <w:t>הכנסת קטע קוד ב-</w:t>
      </w:r>
    </w:p>
    <w:p w14:paraId="19162827" w14:textId="77777777" w:rsidR="00E96486" w:rsidRDefault="00E96486" w:rsidP="006F1DE7">
      <w:pPr>
        <w:pStyle w:val="CommentText"/>
      </w:pPr>
      <w:r>
        <w:t>Python</w:t>
      </w:r>
    </w:p>
  </w:comment>
  <w:comment w:id="143" w:author="do" w:date="2017-08-18T10:35:00Z" w:initials="DO">
    <w:p w14:paraId="020F2B2D" w14:textId="77777777" w:rsidR="00E96486" w:rsidRDefault="00E96486">
      <w:pPr>
        <w:pStyle w:val="CommentText"/>
      </w:pPr>
      <w:r>
        <w:rPr>
          <w:rStyle w:val="CommentReference"/>
        </w:rPr>
        <w:annotationRef/>
      </w:r>
      <w:r>
        <w:rPr>
          <w:rFonts w:hint="cs"/>
          <w:rtl/>
        </w:rPr>
        <w:t>מספור האיורים, התיחסות למספורם בתוך ההפניות בטקסט.</w:t>
      </w:r>
    </w:p>
  </w:comment>
  <w:comment w:id="177" w:author="do" w:date="2017-08-18T10:38:00Z" w:initials="DO">
    <w:p w14:paraId="1AF80A02" w14:textId="77777777" w:rsidR="00E96486" w:rsidRDefault="00E96486">
      <w:pPr>
        <w:pStyle w:val="CommentText"/>
      </w:pPr>
      <w:r>
        <w:rPr>
          <w:rStyle w:val="CommentReference"/>
        </w:rPr>
        <w:annotationRef/>
      </w:r>
      <w:r>
        <w:rPr>
          <w:rFonts w:hint="cs"/>
          <w:rtl/>
        </w:rPr>
        <w:t>להפנות בטקסט למספור הספרות.</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2A515B3" w15:done="0"/>
  <w15:commentEx w15:paraId="19162827" w15:done="0"/>
  <w15:commentEx w15:paraId="020F2B2D" w15:done="0"/>
  <w15:commentEx w15:paraId="1AF80A0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2A515B3" w16cid:durableId="1D46C6BF"/>
  <w16cid:commentId w16cid:paraId="19162827" w16cid:durableId="1D46C6C0"/>
  <w16cid:commentId w16cid:paraId="1AF80A02" w16cid:durableId="1D46C6C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158B81" w14:textId="77777777" w:rsidR="00D57F80" w:rsidRDefault="00D57F80" w:rsidP="00D477FB">
      <w:pPr>
        <w:spacing w:after="0" w:line="240" w:lineRule="auto"/>
      </w:pPr>
      <w:r>
        <w:separator/>
      </w:r>
    </w:p>
  </w:endnote>
  <w:endnote w:type="continuationSeparator" w:id="0">
    <w:p w14:paraId="02331B37" w14:textId="77777777" w:rsidR="00D57F80" w:rsidRDefault="00D57F80" w:rsidP="00D477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Times New Roman">
    <w:panose1 w:val="02020603050405020304"/>
    <w:charset w:val="00"/>
    <w:family w:val="roman"/>
    <w:pitch w:val="variable"/>
    <w:sig w:usb0="E0002EFF" w:usb1="C000785B" w:usb2="00000009" w:usb3="00000000" w:csb0="000001FF" w:csb1="00000000"/>
  </w:font>
  <w:font w:name="ArialMT">
    <w:altName w:val="Arial"/>
    <w:panose1 w:val="00000000000000000000"/>
    <w:charset w:val="B1"/>
    <w:family w:val="auto"/>
    <w:notTrueType/>
    <w:pitch w:val="default"/>
    <w:sig w:usb0="00000801" w:usb1="00000000" w:usb2="00000000" w:usb3="00000000" w:csb0="00000020"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81636507"/>
      <w:docPartObj>
        <w:docPartGallery w:val="Page Numbers (Bottom of Page)"/>
        <w:docPartUnique/>
      </w:docPartObj>
    </w:sdtPr>
    <w:sdtEndPr>
      <w:rPr>
        <w:noProof/>
      </w:rPr>
    </w:sdtEndPr>
    <w:sdtContent>
      <w:p w14:paraId="7ECC4A9F" w14:textId="151CFC97" w:rsidR="00E96486" w:rsidRDefault="00E96486">
        <w:pPr>
          <w:pStyle w:val="Footer"/>
          <w:jc w:val="center"/>
        </w:pPr>
        <w:r>
          <w:fldChar w:fldCharType="begin"/>
        </w:r>
        <w:r>
          <w:instrText xml:space="preserve"> PAGE   \* MERGEFORMAT </w:instrText>
        </w:r>
        <w:r>
          <w:fldChar w:fldCharType="separate"/>
        </w:r>
        <w:r w:rsidR="004A13D5">
          <w:rPr>
            <w:noProof/>
          </w:rPr>
          <w:t>7</w:t>
        </w:r>
        <w:r>
          <w:rPr>
            <w:noProof/>
          </w:rPr>
          <w:fldChar w:fldCharType="end"/>
        </w:r>
      </w:p>
    </w:sdtContent>
  </w:sdt>
  <w:p w14:paraId="7E57B2D0" w14:textId="77777777" w:rsidR="00E96486" w:rsidRDefault="00E964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B8BA7F" w14:textId="77777777" w:rsidR="00D57F80" w:rsidRDefault="00D57F80" w:rsidP="00D477FB">
      <w:pPr>
        <w:spacing w:after="0" w:line="240" w:lineRule="auto"/>
      </w:pPr>
      <w:r>
        <w:separator/>
      </w:r>
    </w:p>
  </w:footnote>
  <w:footnote w:type="continuationSeparator" w:id="0">
    <w:p w14:paraId="744F9213" w14:textId="77777777" w:rsidR="00D57F80" w:rsidRDefault="00D57F80" w:rsidP="00D477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0854B9"/>
    <w:multiLevelType w:val="hybridMultilevel"/>
    <w:tmpl w:val="4C84C76C"/>
    <w:lvl w:ilvl="0" w:tplc="31C2601C">
      <w:start w:val="1"/>
      <w:numFmt w:val="hebrew1"/>
      <w:lvlText w:val="%1."/>
      <w:lvlJc w:val="left"/>
      <w:pPr>
        <w:ind w:left="720" w:hanging="360"/>
      </w:pPr>
      <w:rPr>
        <w:rFonts w:asciiTheme="minorBidi" w:eastAsiaTheme="minorHAnsi" w:hAnsiTheme="minorBidi" w:cs="Davi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2A4ABF"/>
    <w:multiLevelType w:val="hybridMultilevel"/>
    <w:tmpl w:val="BB44D4DA"/>
    <w:lvl w:ilvl="0" w:tplc="2B78E5AA">
      <w:start w:val="1"/>
      <w:numFmt w:val="hebrew1"/>
      <w:lvlText w:val="%1."/>
      <w:lvlJc w:val="left"/>
      <w:pPr>
        <w:ind w:left="785" w:hanging="360"/>
      </w:pPr>
      <w:rPr>
        <w:rFonts w:asciiTheme="minorBidi" w:eastAsiaTheme="minorHAnsi" w:hAnsiTheme="minorBidi" w:cs="David"/>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2" w15:restartNumberingAfterBreak="0">
    <w:nsid w:val="2BCC5DC2"/>
    <w:multiLevelType w:val="hybridMultilevel"/>
    <w:tmpl w:val="93C2FB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A63F7F"/>
    <w:multiLevelType w:val="hybridMultilevel"/>
    <w:tmpl w:val="E7A8D16A"/>
    <w:lvl w:ilvl="0" w:tplc="296A231A">
      <w:start w:val="3"/>
      <w:numFmt w:val="hebrew1"/>
      <w:lvlText w:val="%1."/>
      <w:lvlJc w:val="left"/>
      <w:pPr>
        <w:ind w:left="1069" w:hanging="360"/>
      </w:pPr>
      <w:rPr>
        <w:rFonts w:hint="default"/>
      </w:rPr>
    </w:lvl>
    <w:lvl w:ilvl="1" w:tplc="00000019" w:tentative="1">
      <w:start w:val="1"/>
      <w:numFmt w:val="lowerLetter"/>
      <w:lvlText w:val="%2."/>
      <w:lvlJc w:val="left"/>
      <w:pPr>
        <w:ind w:left="1789" w:hanging="360"/>
      </w:pPr>
    </w:lvl>
    <w:lvl w:ilvl="2" w:tplc="0000001B" w:tentative="1">
      <w:start w:val="1"/>
      <w:numFmt w:val="lowerRoman"/>
      <w:lvlText w:val="%3."/>
      <w:lvlJc w:val="right"/>
      <w:pPr>
        <w:ind w:left="2509" w:hanging="180"/>
      </w:pPr>
    </w:lvl>
    <w:lvl w:ilvl="3" w:tplc="0000000F" w:tentative="1">
      <w:start w:val="1"/>
      <w:numFmt w:val="decimal"/>
      <w:lvlText w:val="%4."/>
      <w:lvlJc w:val="left"/>
      <w:pPr>
        <w:ind w:left="3229" w:hanging="360"/>
      </w:pPr>
    </w:lvl>
    <w:lvl w:ilvl="4" w:tplc="00000019" w:tentative="1">
      <w:start w:val="1"/>
      <w:numFmt w:val="lowerLetter"/>
      <w:lvlText w:val="%5."/>
      <w:lvlJc w:val="left"/>
      <w:pPr>
        <w:ind w:left="3949" w:hanging="360"/>
      </w:pPr>
    </w:lvl>
    <w:lvl w:ilvl="5" w:tplc="0000001B" w:tentative="1">
      <w:start w:val="1"/>
      <w:numFmt w:val="lowerRoman"/>
      <w:lvlText w:val="%6."/>
      <w:lvlJc w:val="right"/>
      <w:pPr>
        <w:ind w:left="4669" w:hanging="180"/>
      </w:pPr>
    </w:lvl>
    <w:lvl w:ilvl="6" w:tplc="0000000F" w:tentative="1">
      <w:start w:val="1"/>
      <w:numFmt w:val="decimal"/>
      <w:lvlText w:val="%7."/>
      <w:lvlJc w:val="left"/>
      <w:pPr>
        <w:ind w:left="5389" w:hanging="360"/>
      </w:pPr>
    </w:lvl>
    <w:lvl w:ilvl="7" w:tplc="00000019" w:tentative="1">
      <w:start w:val="1"/>
      <w:numFmt w:val="lowerLetter"/>
      <w:lvlText w:val="%8."/>
      <w:lvlJc w:val="left"/>
      <w:pPr>
        <w:ind w:left="6109" w:hanging="360"/>
      </w:pPr>
    </w:lvl>
    <w:lvl w:ilvl="8" w:tplc="0000001B" w:tentative="1">
      <w:start w:val="1"/>
      <w:numFmt w:val="lowerRoman"/>
      <w:lvlText w:val="%9."/>
      <w:lvlJc w:val="right"/>
      <w:pPr>
        <w:ind w:left="6829" w:hanging="180"/>
      </w:pPr>
    </w:lvl>
  </w:abstractNum>
  <w:abstractNum w:abstractNumId="4" w15:restartNumberingAfterBreak="0">
    <w:nsid w:val="33F91075"/>
    <w:multiLevelType w:val="hybridMultilevel"/>
    <w:tmpl w:val="04B27990"/>
    <w:lvl w:ilvl="0" w:tplc="0000000F">
      <w:start w:val="1"/>
      <w:numFmt w:val="decimal"/>
      <w:lvlText w:val="%1."/>
      <w:lvlJc w:val="left"/>
      <w:pPr>
        <w:ind w:left="720" w:hanging="360"/>
      </w:pPr>
      <w:rPr>
        <w:rFonts w:hint="default"/>
      </w:rPr>
    </w:lvl>
    <w:lvl w:ilvl="1" w:tplc="00000019" w:tentative="1">
      <w:start w:val="1"/>
      <w:numFmt w:val="lowerLetter"/>
      <w:lvlText w:val="%2."/>
      <w:lvlJc w:val="left"/>
      <w:pPr>
        <w:ind w:left="1440" w:hanging="360"/>
      </w:pPr>
    </w:lvl>
    <w:lvl w:ilvl="2" w:tplc="0000001B" w:tentative="1">
      <w:start w:val="1"/>
      <w:numFmt w:val="lowerRoman"/>
      <w:lvlText w:val="%3."/>
      <w:lvlJc w:val="right"/>
      <w:pPr>
        <w:ind w:left="2160" w:hanging="180"/>
      </w:pPr>
    </w:lvl>
    <w:lvl w:ilvl="3" w:tplc="0000000F" w:tentative="1">
      <w:start w:val="1"/>
      <w:numFmt w:val="decimal"/>
      <w:lvlText w:val="%4."/>
      <w:lvlJc w:val="left"/>
      <w:pPr>
        <w:ind w:left="2880" w:hanging="360"/>
      </w:pPr>
    </w:lvl>
    <w:lvl w:ilvl="4" w:tplc="00000019" w:tentative="1">
      <w:start w:val="1"/>
      <w:numFmt w:val="lowerLetter"/>
      <w:lvlText w:val="%5."/>
      <w:lvlJc w:val="left"/>
      <w:pPr>
        <w:ind w:left="3600" w:hanging="360"/>
      </w:pPr>
    </w:lvl>
    <w:lvl w:ilvl="5" w:tplc="0000001B" w:tentative="1">
      <w:start w:val="1"/>
      <w:numFmt w:val="lowerRoman"/>
      <w:lvlText w:val="%6."/>
      <w:lvlJc w:val="right"/>
      <w:pPr>
        <w:ind w:left="4320" w:hanging="180"/>
      </w:pPr>
    </w:lvl>
    <w:lvl w:ilvl="6" w:tplc="0000000F" w:tentative="1">
      <w:start w:val="1"/>
      <w:numFmt w:val="decimal"/>
      <w:lvlText w:val="%7."/>
      <w:lvlJc w:val="left"/>
      <w:pPr>
        <w:ind w:left="5040" w:hanging="360"/>
      </w:pPr>
    </w:lvl>
    <w:lvl w:ilvl="7" w:tplc="00000019" w:tentative="1">
      <w:start w:val="1"/>
      <w:numFmt w:val="lowerLetter"/>
      <w:lvlText w:val="%8."/>
      <w:lvlJc w:val="left"/>
      <w:pPr>
        <w:ind w:left="5760" w:hanging="360"/>
      </w:pPr>
    </w:lvl>
    <w:lvl w:ilvl="8" w:tplc="0000001B" w:tentative="1">
      <w:start w:val="1"/>
      <w:numFmt w:val="lowerRoman"/>
      <w:lvlText w:val="%9."/>
      <w:lvlJc w:val="right"/>
      <w:pPr>
        <w:ind w:left="6480" w:hanging="180"/>
      </w:pPr>
    </w:lvl>
  </w:abstractNum>
  <w:abstractNum w:abstractNumId="5" w15:restartNumberingAfterBreak="0">
    <w:nsid w:val="3BD755A9"/>
    <w:multiLevelType w:val="hybridMultilevel"/>
    <w:tmpl w:val="94341512"/>
    <w:lvl w:ilvl="0" w:tplc="EAEE3C46">
      <w:start w:val="1"/>
      <w:numFmt w:val="decimal"/>
      <w:lvlText w:val="%1."/>
      <w:lvlJc w:val="left"/>
      <w:pPr>
        <w:ind w:left="720" w:hanging="360"/>
      </w:pPr>
      <w:rPr>
        <w:rFonts w:asciiTheme="minorBidi" w:hAnsiTheme="minorBidi" w:hint="default"/>
        <w:b w:val="0"/>
        <w:sz w:val="28"/>
        <w:u w:val="none"/>
      </w:rPr>
    </w:lvl>
    <w:lvl w:ilvl="1" w:tplc="00000019" w:tentative="1">
      <w:start w:val="1"/>
      <w:numFmt w:val="lowerLetter"/>
      <w:lvlText w:val="%2."/>
      <w:lvlJc w:val="left"/>
      <w:pPr>
        <w:ind w:left="1440" w:hanging="360"/>
      </w:pPr>
    </w:lvl>
    <w:lvl w:ilvl="2" w:tplc="0000001B" w:tentative="1">
      <w:start w:val="1"/>
      <w:numFmt w:val="lowerRoman"/>
      <w:lvlText w:val="%3."/>
      <w:lvlJc w:val="right"/>
      <w:pPr>
        <w:ind w:left="2160" w:hanging="180"/>
      </w:pPr>
    </w:lvl>
    <w:lvl w:ilvl="3" w:tplc="0000000F" w:tentative="1">
      <w:start w:val="1"/>
      <w:numFmt w:val="decimal"/>
      <w:lvlText w:val="%4."/>
      <w:lvlJc w:val="left"/>
      <w:pPr>
        <w:ind w:left="2880" w:hanging="360"/>
      </w:pPr>
    </w:lvl>
    <w:lvl w:ilvl="4" w:tplc="00000019" w:tentative="1">
      <w:start w:val="1"/>
      <w:numFmt w:val="lowerLetter"/>
      <w:lvlText w:val="%5."/>
      <w:lvlJc w:val="left"/>
      <w:pPr>
        <w:ind w:left="3600" w:hanging="360"/>
      </w:pPr>
    </w:lvl>
    <w:lvl w:ilvl="5" w:tplc="0000001B" w:tentative="1">
      <w:start w:val="1"/>
      <w:numFmt w:val="lowerRoman"/>
      <w:lvlText w:val="%6."/>
      <w:lvlJc w:val="right"/>
      <w:pPr>
        <w:ind w:left="4320" w:hanging="180"/>
      </w:pPr>
    </w:lvl>
    <w:lvl w:ilvl="6" w:tplc="0000000F" w:tentative="1">
      <w:start w:val="1"/>
      <w:numFmt w:val="decimal"/>
      <w:lvlText w:val="%7."/>
      <w:lvlJc w:val="left"/>
      <w:pPr>
        <w:ind w:left="5040" w:hanging="360"/>
      </w:pPr>
    </w:lvl>
    <w:lvl w:ilvl="7" w:tplc="00000019" w:tentative="1">
      <w:start w:val="1"/>
      <w:numFmt w:val="lowerLetter"/>
      <w:lvlText w:val="%8."/>
      <w:lvlJc w:val="left"/>
      <w:pPr>
        <w:ind w:left="5760" w:hanging="360"/>
      </w:pPr>
    </w:lvl>
    <w:lvl w:ilvl="8" w:tplc="0000001B" w:tentative="1">
      <w:start w:val="1"/>
      <w:numFmt w:val="lowerRoman"/>
      <w:lvlText w:val="%9."/>
      <w:lvlJc w:val="right"/>
      <w:pPr>
        <w:ind w:left="6480" w:hanging="180"/>
      </w:pPr>
    </w:lvl>
  </w:abstractNum>
  <w:abstractNum w:abstractNumId="6" w15:restartNumberingAfterBreak="0">
    <w:nsid w:val="424643C7"/>
    <w:multiLevelType w:val="hybridMultilevel"/>
    <w:tmpl w:val="58F6529A"/>
    <w:lvl w:ilvl="0" w:tplc="0409000F">
      <w:start w:val="1"/>
      <w:numFmt w:val="decimal"/>
      <w:lvlText w:val="%1."/>
      <w:lvlJc w:val="left"/>
      <w:pPr>
        <w:ind w:left="78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46472F4"/>
    <w:multiLevelType w:val="hybridMultilevel"/>
    <w:tmpl w:val="58F6529A"/>
    <w:lvl w:ilvl="0" w:tplc="0409000F">
      <w:start w:val="1"/>
      <w:numFmt w:val="decimal"/>
      <w:lvlText w:val="%1."/>
      <w:lvlJc w:val="left"/>
      <w:pPr>
        <w:ind w:left="78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6F639D"/>
    <w:multiLevelType w:val="hybridMultilevel"/>
    <w:tmpl w:val="8A705E0E"/>
    <w:lvl w:ilvl="0" w:tplc="924C0F18">
      <w:start w:val="1"/>
      <w:numFmt w:val="hebrew1"/>
      <w:lvlText w:val="%1."/>
      <w:lvlJc w:val="left"/>
      <w:pPr>
        <w:ind w:left="720" w:hanging="360"/>
      </w:pPr>
      <w:rPr>
        <w:rFonts w:hint="default"/>
      </w:rPr>
    </w:lvl>
    <w:lvl w:ilvl="1" w:tplc="00000019" w:tentative="1">
      <w:start w:val="1"/>
      <w:numFmt w:val="lowerLetter"/>
      <w:lvlText w:val="%2."/>
      <w:lvlJc w:val="left"/>
      <w:pPr>
        <w:ind w:left="1440" w:hanging="360"/>
      </w:pPr>
    </w:lvl>
    <w:lvl w:ilvl="2" w:tplc="0000001B" w:tentative="1">
      <w:start w:val="1"/>
      <w:numFmt w:val="lowerRoman"/>
      <w:lvlText w:val="%3."/>
      <w:lvlJc w:val="right"/>
      <w:pPr>
        <w:ind w:left="2160" w:hanging="180"/>
      </w:pPr>
    </w:lvl>
    <w:lvl w:ilvl="3" w:tplc="0000000F" w:tentative="1">
      <w:start w:val="1"/>
      <w:numFmt w:val="decimal"/>
      <w:lvlText w:val="%4."/>
      <w:lvlJc w:val="left"/>
      <w:pPr>
        <w:ind w:left="2880" w:hanging="360"/>
      </w:pPr>
    </w:lvl>
    <w:lvl w:ilvl="4" w:tplc="00000019" w:tentative="1">
      <w:start w:val="1"/>
      <w:numFmt w:val="lowerLetter"/>
      <w:lvlText w:val="%5."/>
      <w:lvlJc w:val="left"/>
      <w:pPr>
        <w:ind w:left="3600" w:hanging="360"/>
      </w:pPr>
    </w:lvl>
    <w:lvl w:ilvl="5" w:tplc="0000001B" w:tentative="1">
      <w:start w:val="1"/>
      <w:numFmt w:val="lowerRoman"/>
      <w:lvlText w:val="%6."/>
      <w:lvlJc w:val="right"/>
      <w:pPr>
        <w:ind w:left="4320" w:hanging="180"/>
      </w:pPr>
    </w:lvl>
    <w:lvl w:ilvl="6" w:tplc="0000000F" w:tentative="1">
      <w:start w:val="1"/>
      <w:numFmt w:val="decimal"/>
      <w:lvlText w:val="%7."/>
      <w:lvlJc w:val="left"/>
      <w:pPr>
        <w:ind w:left="5040" w:hanging="360"/>
      </w:pPr>
    </w:lvl>
    <w:lvl w:ilvl="7" w:tplc="00000019" w:tentative="1">
      <w:start w:val="1"/>
      <w:numFmt w:val="lowerLetter"/>
      <w:lvlText w:val="%8."/>
      <w:lvlJc w:val="left"/>
      <w:pPr>
        <w:ind w:left="5760" w:hanging="360"/>
      </w:pPr>
    </w:lvl>
    <w:lvl w:ilvl="8" w:tplc="0000001B" w:tentative="1">
      <w:start w:val="1"/>
      <w:numFmt w:val="lowerRoman"/>
      <w:lvlText w:val="%9."/>
      <w:lvlJc w:val="right"/>
      <w:pPr>
        <w:ind w:left="6480" w:hanging="180"/>
      </w:pPr>
    </w:lvl>
  </w:abstractNum>
  <w:abstractNum w:abstractNumId="9" w15:restartNumberingAfterBreak="0">
    <w:nsid w:val="49F6172B"/>
    <w:multiLevelType w:val="hybridMultilevel"/>
    <w:tmpl w:val="8FA4F3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0727334"/>
    <w:multiLevelType w:val="hybridMultilevel"/>
    <w:tmpl w:val="93C2FB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3D677B4"/>
    <w:multiLevelType w:val="hybridMultilevel"/>
    <w:tmpl w:val="A582FC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DD33C56"/>
    <w:multiLevelType w:val="hybridMultilevel"/>
    <w:tmpl w:val="A18E494E"/>
    <w:lvl w:ilvl="0" w:tplc="7AF69D5E">
      <w:start w:val="3"/>
      <w:numFmt w:val="decimal"/>
      <w:lvlText w:val="%1."/>
      <w:lvlJc w:val="left"/>
      <w:pPr>
        <w:ind w:left="1069" w:hanging="360"/>
      </w:pPr>
      <w:rPr>
        <w:rFonts w:hint="default"/>
      </w:rPr>
    </w:lvl>
    <w:lvl w:ilvl="1" w:tplc="00000019" w:tentative="1">
      <w:start w:val="1"/>
      <w:numFmt w:val="lowerLetter"/>
      <w:lvlText w:val="%2."/>
      <w:lvlJc w:val="left"/>
      <w:pPr>
        <w:ind w:left="1789" w:hanging="360"/>
      </w:pPr>
    </w:lvl>
    <w:lvl w:ilvl="2" w:tplc="0000001B" w:tentative="1">
      <w:start w:val="1"/>
      <w:numFmt w:val="lowerRoman"/>
      <w:lvlText w:val="%3."/>
      <w:lvlJc w:val="right"/>
      <w:pPr>
        <w:ind w:left="2509" w:hanging="180"/>
      </w:pPr>
    </w:lvl>
    <w:lvl w:ilvl="3" w:tplc="0000000F" w:tentative="1">
      <w:start w:val="1"/>
      <w:numFmt w:val="decimal"/>
      <w:lvlText w:val="%4."/>
      <w:lvlJc w:val="left"/>
      <w:pPr>
        <w:ind w:left="3229" w:hanging="360"/>
      </w:pPr>
    </w:lvl>
    <w:lvl w:ilvl="4" w:tplc="00000019" w:tentative="1">
      <w:start w:val="1"/>
      <w:numFmt w:val="lowerLetter"/>
      <w:lvlText w:val="%5."/>
      <w:lvlJc w:val="left"/>
      <w:pPr>
        <w:ind w:left="3949" w:hanging="360"/>
      </w:pPr>
    </w:lvl>
    <w:lvl w:ilvl="5" w:tplc="0000001B" w:tentative="1">
      <w:start w:val="1"/>
      <w:numFmt w:val="lowerRoman"/>
      <w:lvlText w:val="%6."/>
      <w:lvlJc w:val="right"/>
      <w:pPr>
        <w:ind w:left="4669" w:hanging="180"/>
      </w:pPr>
    </w:lvl>
    <w:lvl w:ilvl="6" w:tplc="0000000F" w:tentative="1">
      <w:start w:val="1"/>
      <w:numFmt w:val="decimal"/>
      <w:lvlText w:val="%7."/>
      <w:lvlJc w:val="left"/>
      <w:pPr>
        <w:ind w:left="5389" w:hanging="360"/>
      </w:pPr>
    </w:lvl>
    <w:lvl w:ilvl="7" w:tplc="00000019" w:tentative="1">
      <w:start w:val="1"/>
      <w:numFmt w:val="lowerLetter"/>
      <w:lvlText w:val="%8."/>
      <w:lvlJc w:val="left"/>
      <w:pPr>
        <w:ind w:left="6109" w:hanging="360"/>
      </w:pPr>
    </w:lvl>
    <w:lvl w:ilvl="8" w:tplc="0000001B" w:tentative="1">
      <w:start w:val="1"/>
      <w:numFmt w:val="lowerRoman"/>
      <w:lvlText w:val="%9."/>
      <w:lvlJc w:val="right"/>
      <w:pPr>
        <w:ind w:left="6829" w:hanging="180"/>
      </w:pPr>
    </w:lvl>
  </w:abstractNum>
  <w:abstractNum w:abstractNumId="13" w15:restartNumberingAfterBreak="0">
    <w:nsid w:val="6B112E6D"/>
    <w:multiLevelType w:val="hybridMultilevel"/>
    <w:tmpl w:val="33EC6620"/>
    <w:lvl w:ilvl="0" w:tplc="70B8C208">
      <w:start w:val="1"/>
      <w:numFmt w:val="hebrew1"/>
      <w:lvlText w:val="%1."/>
      <w:lvlJc w:val="left"/>
      <w:pPr>
        <w:ind w:left="720" w:hanging="360"/>
      </w:pPr>
      <w:rPr>
        <w:rFonts w:ascii="ArialMT"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7CF061F"/>
    <w:multiLevelType w:val="hybridMultilevel"/>
    <w:tmpl w:val="10D405D8"/>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5" w15:restartNumberingAfterBreak="0">
    <w:nsid w:val="77D040FD"/>
    <w:multiLevelType w:val="hybridMultilevel"/>
    <w:tmpl w:val="EF704790"/>
    <w:lvl w:ilvl="0" w:tplc="D46E0D92">
      <w:start w:val="1"/>
      <w:numFmt w:val="hebrew1"/>
      <w:lvlText w:val="%1."/>
      <w:lvlJc w:val="left"/>
      <w:pPr>
        <w:ind w:left="720" w:hanging="360"/>
      </w:pPr>
      <w:rPr>
        <w:rFonts w:hint="default"/>
      </w:rPr>
    </w:lvl>
    <w:lvl w:ilvl="1" w:tplc="00000019" w:tentative="1">
      <w:start w:val="1"/>
      <w:numFmt w:val="lowerLetter"/>
      <w:lvlText w:val="%2."/>
      <w:lvlJc w:val="left"/>
      <w:pPr>
        <w:ind w:left="1440" w:hanging="360"/>
      </w:pPr>
    </w:lvl>
    <w:lvl w:ilvl="2" w:tplc="0000001B" w:tentative="1">
      <w:start w:val="1"/>
      <w:numFmt w:val="lowerRoman"/>
      <w:lvlText w:val="%3."/>
      <w:lvlJc w:val="right"/>
      <w:pPr>
        <w:ind w:left="2160" w:hanging="180"/>
      </w:pPr>
    </w:lvl>
    <w:lvl w:ilvl="3" w:tplc="0000000F" w:tentative="1">
      <w:start w:val="1"/>
      <w:numFmt w:val="decimal"/>
      <w:lvlText w:val="%4."/>
      <w:lvlJc w:val="left"/>
      <w:pPr>
        <w:ind w:left="2880" w:hanging="360"/>
      </w:pPr>
    </w:lvl>
    <w:lvl w:ilvl="4" w:tplc="00000019" w:tentative="1">
      <w:start w:val="1"/>
      <w:numFmt w:val="lowerLetter"/>
      <w:lvlText w:val="%5."/>
      <w:lvlJc w:val="left"/>
      <w:pPr>
        <w:ind w:left="3600" w:hanging="360"/>
      </w:pPr>
    </w:lvl>
    <w:lvl w:ilvl="5" w:tplc="0000001B" w:tentative="1">
      <w:start w:val="1"/>
      <w:numFmt w:val="lowerRoman"/>
      <w:lvlText w:val="%6."/>
      <w:lvlJc w:val="right"/>
      <w:pPr>
        <w:ind w:left="4320" w:hanging="180"/>
      </w:pPr>
    </w:lvl>
    <w:lvl w:ilvl="6" w:tplc="0000000F" w:tentative="1">
      <w:start w:val="1"/>
      <w:numFmt w:val="decimal"/>
      <w:lvlText w:val="%7."/>
      <w:lvlJc w:val="left"/>
      <w:pPr>
        <w:ind w:left="5040" w:hanging="360"/>
      </w:pPr>
    </w:lvl>
    <w:lvl w:ilvl="7" w:tplc="00000019" w:tentative="1">
      <w:start w:val="1"/>
      <w:numFmt w:val="lowerLetter"/>
      <w:lvlText w:val="%8."/>
      <w:lvlJc w:val="left"/>
      <w:pPr>
        <w:ind w:left="5760" w:hanging="360"/>
      </w:pPr>
    </w:lvl>
    <w:lvl w:ilvl="8" w:tplc="0000001B" w:tentative="1">
      <w:start w:val="1"/>
      <w:numFmt w:val="lowerRoman"/>
      <w:lvlText w:val="%9."/>
      <w:lvlJc w:val="right"/>
      <w:pPr>
        <w:ind w:left="6480" w:hanging="180"/>
      </w:pPr>
    </w:lvl>
  </w:abstractNum>
  <w:num w:numId="1">
    <w:abstractNumId w:val="7"/>
  </w:num>
  <w:num w:numId="2">
    <w:abstractNumId w:val="10"/>
  </w:num>
  <w:num w:numId="3">
    <w:abstractNumId w:val="5"/>
  </w:num>
  <w:num w:numId="4">
    <w:abstractNumId w:val="1"/>
  </w:num>
  <w:num w:numId="5">
    <w:abstractNumId w:val="3"/>
  </w:num>
  <w:num w:numId="6">
    <w:abstractNumId w:val="12"/>
  </w:num>
  <w:num w:numId="7">
    <w:abstractNumId w:val="13"/>
  </w:num>
  <w:num w:numId="8">
    <w:abstractNumId w:val="2"/>
  </w:num>
  <w:num w:numId="9">
    <w:abstractNumId w:val="9"/>
  </w:num>
  <w:num w:numId="10">
    <w:abstractNumId w:val="6"/>
  </w:num>
  <w:num w:numId="11">
    <w:abstractNumId w:val="0"/>
  </w:num>
  <w:num w:numId="12">
    <w:abstractNumId w:val="14"/>
  </w:num>
  <w:num w:numId="13">
    <w:abstractNumId w:val="11"/>
  </w:num>
  <w:num w:numId="14">
    <w:abstractNumId w:val="4"/>
  </w:num>
  <w:num w:numId="15">
    <w:abstractNumId w:val="15"/>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63A0D"/>
    <w:rsid w:val="00006744"/>
    <w:rsid w:val="00082502"/>
    <w:rsid w:val="0008541E"/>
    <w:rsid w:val="00097FA9"/>
    <w:rsid w:val="000B1DC9"/>
    <w:rsid w:val="000C17CC"/>
    <w:rsid w:val="0014532C"/>
    <w:rsid w:val="00167758"/>
    <w:rsid w:val="001A5BFD"/>
    <w:rsid w:val="001E2696"/>
    <w:rsid w:val="001E393F"/>
    <w:rsid w:val="001F5CC7"/>
    <w:rsid w:val="002430C1"/>
    <w:rsid w:val="00244158"/>
    <w:rsid w:val="00263A0D"/>
    <w:rsid w:val="002912A4"/>
    <w:rsid w:val="002C6D7D"/>
    <w:rsid w:val="002D1E31"/>
    <w:rsid w:val="002D2C1E"/>
    <w:rsid w:val="002F45EE"/>
    <w:rsid w:val="00352A40"/>
    <w:rsid w:val="00354AF0"/>
    <w:rsid w:val="00373780"/>
    <w:rsid w:val="00373FD4"/>
    <w:rsid w:val="0039620A"/>
    <w:rsid w:val="003C3718"/>
    <w:rsid w:val="003C3DCB"/>
    <w:rsid w:val="0042613C"/>
    <w:rsid w:val="004343A5"/>
    <w:rsid w:val="0045482E"/>
    <w:rsid w:val="004802C6"/>
    <w:rsid w:val="00484FC7"/>
    <w:rsid w:val="0049214A"/>
    <w:rsid w:val="00495225"/>
    <w:rsid w:val="0049748D"/>
    <w:rsid w:val="004A13D5"/>
    <w:rsid w:val="004A6B24"/>
    <w:rsid w:val="004A6E7D"/>
    <w:rsid w:val="004F2F27"/>
    <w:rsid w:val="005315C7"/>
    <w:rsid w:val="00555AAF"/>
    <w:rsid w:val="005841F4"/>
    <w:rsid w:val="005A3729"/>
    <w:rsid w:val="005B08F2"/>
    <w:rsid w:val="005B47E4"/>
    <w:rsid w:val="005E34C9"/>
    <w:rsid w:val="00600F12"/>
    <w:rsid w:val="0061621F"/>
    <w:rsid w:val="00643CC9"/>
    <w:rsid w:val="006D0BCB"/>
    <w:rsid w:val="006D52B3"/>
    <w:rsid w:val="006F1375"/>
    <w:rsid w:val="006F1DE7"/>
    <w:rsid w:val="00705213"/>
    <w:rsid w:val="007141C0"/>
    <w:rsid w:val="00714D27"/>
    <w:rsid w:val="007454B9"/>
    <w:rsid w:val="00780143"/>
    <w:rsid w:val="007805C2"/>
    <w:rsid w:val="007931BC"/>
    <w:rsid w:val="007B3A1B"/>
    <w:rsid w:val="007F150C"/>
    <w:rsid w:val="007F2691"/>
    <w:rsid w:val="00811902"/>
    <w:rsid w:val="00812033"/>
    <w:rsid w:val="00812387"/>
    <w:rsid w:val="008132A5"/>
    <w:rsid w:val="008178A6"/>
    <w:rsid w:val="008244C0"/>
    <w:rsid w:val="0083154C"/>
    <w:rsid w:val="00837E4C"/>
    <w:rsid w:val="0087584F"/>
    <w:rsid w:val="0089265A"/>
    <w:rsid w:val="00897F47"/>
    <w:rsid w:val="008A7BBB"/>
    <w:rsid w:val="008B6D6E"/>
    <w:rsid w:val="008E670A"/>
    <w:rsid w:val="00937051"/>
    <w:rsid w:val="00937347"/>
    <w:rsid w:val="009668E6"/>
    <w:rsid w:val="009B3EFF"/>
    <w:rsid w:val="009C6D25"/>
    <w:rsid w:val="009D12F7"/>
    <w:rsid w:val="00A140B7"/>
    <w:rsid w:val="00A1468D"/>
    <w:rsid w:val="00A221BC"/>
    <w:rsid w:val="00A238FD"/>
    <w:rsid w:val="00A454B6"/>
    <w:rsid w:val="00A77E96"/>
    <w:rsid w:val="00AC7D0E"/>
    <w:rsid w:val="00AD04B4"/>
    <w:rsid w:val="00AF1E22"/>
    <w:rsid w:val="00AF6665"/>
    <w:rsid w:val="00B00A66"/>
    <w:rsid w:val="00B0307D"/>
    <w:rsid w:val="00B07CF8"/>
    <w:rsid w:val="00B24AC9"/>
    <w:rsid w:val="00B53E87"/>
    <w:rsid w:val="00B57206"/>
    <w:rsid w:val="00B65580"/>
    <w:rsid w:val="00B677C3"/>
    <w:rsid w:val="00B80F33"/>
    <w:rsid w:val="00B8240D"/>
    <w:rsid w:val="00B8634E"/>
    <w:rsid w:val="00BC5766"/>
    <w:rsid w:val="00BC700F"/>
    <w:rsid w:val="00BD0F07"/>
    <w:rsid w:val="00BE34FE"/>
    <w:rsid w:val="00BF1243"/>
    <w:rsid w:val="00C5067B"/>
    <w:rsid w:val="00C56123"/>
    <w:rsid w:val="00C65B27"/>
    <w:rsid w:val="00C80C9A"/>
    <w:rsid w:val="00CA44E4"/>
    <w:rsid w:val="00CA550D"/>
    <w:rsid w:val="00CB20BF"/>
    <w:rsid w:val="00CD6F4F"/>
    <w:rsid w:val="00CE4A52"/>
    <w:rsid w:val="00D04FFC"/>
    <w:rsid w:val="00D477FB"/>
    <w:rsid w:val="00D47BCF"/>
    <w:rsid w:val="00D57F80"/>
    <w:rsid w:val="00D6292D"/>
    <w:rsid w:val="00E02C0E"/>
    <w:rsid w:val="00E30CCE"/>
    <w:rsid w:val="00E44280"/>
    <w:rsid w:val="00E46071"/>
    <w:rsid w:val="00E74ED1"/>
    <w:rsid w:val="00E80300"/>
    <w:rsid w:val="00E8503C"/>
    <w:rsid w:val="00E91E83"/>
    <w:rsid w:val="00E96486"/>
    <w:rsid w:val="00EC0239"/>
    <w:rsid w:val="00EC5D57"/>
    <w:rsid w:val="00EF5888"/>
    <w:rsid w:val="00F0093F"/>
    <w:rsid w:val="00F0332C"/>
    <w:rsid w:val="00F2568D"/>
    <w:rsid w:val="00F62BEA"/>
    <w:rsid w:val="00FC60A7"/>
    <w:rsid w:val="00FD6E9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D61141"/>
  <w15:docId w15:val="{4F59A025-FAAC-40A0-AB7F-BEDCD4DEA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B3EFF"/>
  </w:style>
  <w:style w:type="paragraph" w:styleId="Heading1">
    <w:name w:val="heading 1"/>
    <w:basedOn w:val="Normal"/>
    <w:link w:val="Heading1Char"/>
    <w:uiPriority w:val="9"/>
    <w:qFormat/>
    <w:rsid w:val="00B6558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477FB"/>
    <w:pPr>
      <w:tabs>
        <w:tab w:val="center" w:pos="4320"/>
        <w:tab w:val="right" w:pos="8640"/>
      </w:tabs>
      <w:spacing w:after="0" w:line="240" w:lineRule="auto"/>
    </w:pPr>
  </w:style>
  <w:style w:type="character" w:customStyle="1" w:styleId="HeaderChar">
    <w:name w:val="Header Char"/>
    <w:basedOn w:val="DefaultParagraphFont"/>
    <w:link w:val="Header"/>
    <w:uiPriority w:val="99"/>
    <w:rsid w:val="00D477FB"/>
  </w:style>
  <w:style w:type="paragraph" w:styleId="Footer">
    <w:name w:val="footer"/>
    <w:basedOn w:val="Normal"/>
    <w:link w:val="FooterChar"/>
    <w:uiPriority w:val="99"/>
    <w:unhideWhenUsed/>
    <w:rsid w:val="00D477FB"/>
    <w:pPr>
      <w:tabs>
        <w:tab w:val="center" w:pos="4320"/>
        <w:tab w:val="right" w:pos="8640"/>
      </w:tabs>
      <w:spacing w:after="0" w:line="240" w:lineRule="auto"/>
    </w:pPr>
  </w:style>
  <w:style w:type="character" w:customStyle="1" w:styleId="FooterChar">
    <w:name w:val="Footer Char"/>
    <w:basedOn w:val="DefaultParagraphFont"/>
    <w:link w:val="Footer"/>
    <w:uiPriority w:val="99"/>
    <w:rsid w:val="00D477FB"/>
  </w:style>
  <w:style w:type="paragraph" w:styleId="ListParagraph">
    <w:name w:val="List Paragraph"/>
    <w:basedOn w:val="Normal"/>
    <w:uiPriority w:val="34"/>
    <w:qFormat/>
    <w:rsid w:val="00CB20BF"/>
    <w:pPr>
      <w:bidi/>
      <w:spacing w:after="200" w:line="276" w:lineRule="auto"/>
      <w:ind w:left="720"/>
      <w:contextualSpacing/>
    </w:pPr>
  </w:style>
  <w:style w:type="character" w:customStyle="1" w:styleId="Heading1Char">
    <w:name w:val="Heading 1 Char"/>
    <w:basedOn w:val="DefaultParagraphFont"/>
    <w:link w:val="Heading1"/>
    <w:uiPriority w:val="9"/>
    <w:rsid w:val="00B65580"/>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B65580"/>
    <w:rPr>
      <w:color w:val="0563C1" w:themeColor="hyperlink"/>
      <w:u w:val="single"/>
    </w:rPr>
  </w:style>
  <w:style w:type="character" w:customStyle="1" w:styleId="UnresolvedMention1">
    <w:name w:val="Unresolved Mention1"/>
    <w:basedOn w:val="DefaultParagraphFont"/>
    <w:uiPriority w:val="99"/>
    <w:semiHidden/>
    <w:unhideWhenUsed/>
    <w:rsid w:val="0083154C"/>
    <w:rPr>
      <w:color w:val="808080"/>
      <w:shd w:val="clear" w:color="auto" w:fill="E6E6E6"/>
    </w:rPr>
  </w:style>
  <w:style w:type="character" w:styleId="Strong">
    <w:name w:val="Strong"/>
    <w:basedOn w:val="DefaultParagraphFont"/>
    <w:uiPriority w:val="22"/>
    <w:qFormat/>
    <w:rsid w:val="00B8634E"/>
    <w:rPr>
      <w:b/>
      <w:bCs/>
    </w:rPr>
  </w:style>
  <w:style w:type="paragraph" w:styleId="NormalWeb">
    <w:name w:val="Normal (Web)"/>
    <w:uiPriority w:val="99"/>
    <w:rsid w:val="00B53E87"/>
    <w:pPr>
      <w:pBdr>
        <w:top w:val="nil"/>
        <w:left w:val="nil"/>
        <w:bottom w:val="nil"/>
        <w:right w:val="nil"/>
        <w:between w:val="nil"/>
        <w:bar w:val="nil"/>
      </w:pBdr>
      <w:spacing w:before="100" w:after="100" w:line="240" w:lineRule="auto"/>
    </w:pPr>
    <w:rPr>
      <w:rFonts w:ascii="Arial Unicode MS" w:eastAsia="Arial Unicode MS" w:hAnsi="Arial Unicode MS" w:cs="Times New Roman" w:hint="cs"/>
      <w:color w:val="000000"/>
      <w:sz w:val="24"/>
      <w:szCs w:val="24"/>
      <w:u w:color="000000"/>
      <w:bdr w:val="nil"/>
    </w:rPr>
  </w:style>
  <w:style w:type="character" w:styleId="FollowedHyperlink">
    <w:name w:val="FollowedHyperlink"/>
    <w:basedOn w:val="DefaultParagraphFont"/>
    <w:uiPriority w:val="99"/>
    <w:semiHidden/>
    <w:unhideWhenUsed/>
    <w:rsid w:val="00354AF0"/>
    <w:rPr>
      <w:color w:val="954F72" w:themeColor="followedHyperlink"/>
      <w:u w:val="single"/>
    </w:rPr>
  </w:style>
  <w:style w:type="character" w:styleId="PageNumber">
    <w:name w:val="page number"/>
    <w:basedOn w:val="DefaultParagraphFont"/>
    <w:uiPriority w:val="99"/>
    <w:semiHidden/>
    <w:unhideWhenUsed/>
    <w:rsid w:val="009D12F7"/>
  </w:style>
  <w:style w:type="paragraph" w:customStyle="1" w:styleId="wp-caption-text">
    <w:name w:val="wp-caption-text"/>
    <w:basedOn w:val="Normal"/>
    <w:rsid w:val="009D12F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2">
    <w:name w:val="Unresolved Mention2"/>
    <w:basedOn w:val="DefaultParagraphFont"/>
    <w:uiPriority w:val="99"/>
    <w:semiHidden/>
    <w:unhideWhenUsed/>
    <w:rsid w:val="00B57206"/>
    <w:rPr>
      <w:color w:val="808080"/>
      <w:shd w:val="clear" w:color="auto" w:fill="E6E6E6"/>
    </w:rPr>
  </w:style>
  <w:style w:type="paragraph" w:styleId="BalloonText">
    <w:name w:val="Balloon Text"/>
    <w:basedOn w:val="Normal"/>
    <w:link w:val="BalloonTextChar"/>
    <w:uiPriority w:val="99"/>
    <w:semiHidden/>
    <w:unhideWhenUsed/>
    <w:rsid w:val="009C6D2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C6D25"/>
    <w:rPr>
      <w:rFonts w:ascii="Tahoma" w:hAnsi="Tahoma" w:cs="Tahoma"/>
      <w:sz w:val="16"/>
      <w:szCs w:val="16"/>
    </w:rPr>
  </w:style>
  <w:style w:type="character" w:styleId="CommentReference">
    <w:name w:val="annotation reference"/>
    <w:basedOn w:val="DefaultParagraphFont"/>
    <w:uiPriority w:val="99"/>
    <w:semiHidden/>
    <w:unhideWhenUsed/>
    <w:rsid w:val="00BE34FE"/>
    <w:rPr>
      <w:sz w:val="16"/>
      <w:szCs w:val="16"/>
    </w:rPr>
  </w:style>
  <w:style w:type="paragraph" w:styleId="CommentText">
    <w:name w:val="annotation text"/>
    <w:basedOn w:val="Normal"/>
    <w:link w:val="CommentTextChar"/>
    <w:uiPriority w:val="99"/>
    <w:semiHidden/>
    <w:unhideWhenUsed/>
    <w:rsid w:val="00BE34FE"/>
    <w:pPr>
      <w:spacing w:line="240" w:lineRule="auto"/>
    </w:pPr>
    <w:rPr>
      <w:sz w:val="20"/>
      <w:szCs w:val="20"/>
    </w:rPr>
  </w:style>
  <w:style w:type="character" w:customStyle="1" w:styleId="CommentTextChar">
    <w:name w:val="Comment Text Char"/>
    <w:basedOn w:val="DefaultParagraphFont"/>
    <w:link w:val="CommentText"/>
    <w:uiPriority w:val="99"/>
    <w:semiHidden/>
    <w:rsid w:val="00BE34FE"/>
    <w:rPr>
      <w:sz w:val="20"/>
      <w:szCs w:val="20"/>
    </w:rPr>
  </w:style>
  <w:style w:type="paragraph" w:styleId="CommentSubject">
    <w:name w:val="annotation subject"/>
    <w:basedOn w:val="CommentText"/>
    <w:next w:val="CommentText"/>
    <w:link w:val="CommentSubjectChar"/>
    <w:uiPriority w:val="99"/>
    <w:semiHidden/>
    <w:unhideWhenUsed/>
    <w:rsid w:val="00BE34FE"/>
    <w:rPr>
      <w:b/>
      <w:bCs/>
    </w:rPr>
  </w:style>
  <w:style w:type="character" w:customStyle="1" w:styleId="CommentSubjectChar">
    <w:name w:val="Comment Subject Char"/>
    <w:basedOn w:val="CommentTextChar"/>
    <w:link w:val="CommentSubject"/>
    <w:uiPriority w:val="99"/>
    <w:semiHidden/>
    <w:rsid w:val="00BE34FE"/>
    <w:rPr>
      <w:b/>
      <w:bCs/>
      <w:sz w:val="20"/>
      <w:szCs w:val="20"/>
    </w:rPr>
  </w:style>
  <w:style w:type="character" w:styleId="UnresolvedMention">
    <w:name w:val="Unresolved Mention"/>
    <w:basedOn w:val="DefaultParagraphFont"/>
    <w:uiPriority w:val="99"/>
    <w:semiHidden/>
    <w:unhideWhenUsed/>
    <w:rsid w:val="00D6292D"/>
    <w:rPr>
      <w:color w:val="808080"/>
      <w:shd w:val="clear" w:color="auto" w:fill="E6E6E6"/>
    </w:rPr>
  </w:style>
  <w:style w:type="character" w:customStyle="1" w:styleId="pl-k">
    <w:name w:val="pl-k"/>
    <w:basedOn w:val="DefaultParagraphFont"/>
    <w:rsid w:val="00937347"/>
  </w:style>
  <w:style w:type="character" w:customStyle="1" w:styleId="pl-c1">
    <w:name w:val="pl-c1"/>
    <w:basedOn w:val="DefaultParagraphFont"/>
    <w:rsid w:val="00937347"/>
  </w:style>
  <w:style w:type="character" w:customStyle="1" w:styleId="pl-v">
    <w:name w:val="pl-v"/>
    <w:basedOn w:val="DefaultParagraphFont"/>
    <w:rsid w:val="00937347"/>
  </w:style>
  <w:style w:type="character" w:customStyle="1" w:styleId="pl-s">
    <w:name w:val="pl-s"/>
    <w:basedOn w:val="DefaultParagraphFont"/>
    <w:rsid w:val="00937347"/>
  </w:style>
  <w:style w:type="character" w:customStyle="1" w:styleId="pl-pds">
    <w:name w:val="pl-pds"/>
    <w:basedOn w:val="DefaultParagraphFont"/>
    <w:rsid w:val="00937347"/>
  </w:style>
  <w:style w:type="character" w:customStyle="1" w:styleId="pl-c">
    <w:name w:val="pl-c"/>
    <w:basedOn w:val="DefaultParagraphFont"/>
    <w:rsid w:val="00937347"/>
  </w:style>
  <w:style w:type="character" w:customStyle="1" w:styleId="pl-cce">
    <w:name w:val="pl-cce"/>
    <w:basedOn w:val="DefaultParagraphFont"/>
    <w:rsid w:val="009373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048224">
      <w:bodyDiv w:val="1"/>
      <w:marLeft w:val="0"/>
      <w:marRight w:val="0"/>
      <w:marTop w:val="0"/>
      <w:marBottom w:val="0"/>
      <w:divBdr>
        <w:top w:val="none" w:sz="0" w:space="0" w:color="auto"/>
        <w:left w:val="none" w:sz="0" w:space="0" w:color="auto"/>
        <w:bottom w:val="none" w:sz="0" w:space="0" w:color="auto"/>
        <w:right w:val="none" w:sz="0" w:space="0" w:color="auto"/>
      </w:divBdr>
    </w:div>
    <w:div w:id="194317842">
      <w:bodyDiv w:val="1"/>
      <w:marLeft w:val="0"/>
      <w:marRight w:val="0"/>
      <w:marTop w:val="0"/>
      <w:marBottom w:val="0"/>
      <w:divBdr>
        <w:top w:val="none" w:sz="0" w:space="0" w:color="auto"/>
        <w:left w:val="none" w:sz="0" w:space="0" w:color="auto"/>
        <w:bottom w:val="none" w:sz="0" w:space="0" w:color="auto"/>
        <w:right w:val="none" w:sz="0" w:space="0" w:color="auto"/>
      </w:divBdr>
    </w:div>
    <w:div w:id="239144459">
      <w:bodyDiv w:val="1"/>
      <w:marLeft w:val="0"/>
      <w:marRight w:val="0"/>
      <w:marTop w:val="0"/>
      <w:marBottom w:val="0"/>
      <w:divBdr>
        <w:top w:val="none" w:sz="0" w:space="0" w:color="auto"/>
        <w:left w:val="none" w:sz="0" w:space="0" w:color="auto"/>
        <w:bottom w:val="none" w:sz="0" w:space="0" w:color="auto"/>
        <w:right w:val="none" w:sz="0" w:space="0" w:color="auto"/>
      </w:divBdr>
    </w:div>
    <w:div w:id="415592476">
      <w:bodyDiv w:val="1"/>
      <w:marLeft w:val="0"/>
      <w:marRight w:val="0"/>
      <w:marTop w:val="0"/>
      <w:marBottom w:val="0"/>
      <w:divBdr>
        <w:top w:val="none" w:sz="0" w:space="0" w:color="auto"/>
        <w:left w:val="none" w:sz="0" w:space="0" w:color="auto"/>
        <w:bottom w:val="none" w:sz="0" w:space="0" w:color="auto"/>
        <w:right w:val="none" w:sz="0" w:space="0" w:color="auto"/>
      </w:divBdr>
    </w:div>
    <w:div w:id="634214705">
      <w:bodyDiv w:val="1"/>
      <w:marLeft w:val="0"/>
      <w:marRight w:val="0"/>
      <w:marTop w:val="0"/>
      <w:marBottom w:val="0"/>
      <w:divBdr>
        <w:top w:val="none" w:sz="0" w:space="0" w:color="auto"/>
        <w:left w:val="none" w:sz="0" w:space="0" w:color="auto"/>
        <w:bottom w:val="none" w:sz="0" w:space="0" w:color="auto"/>
        <w:right w:val="none" w:sz="0" w:space="0" w:color="auto"/>
      </w:divBdr>
    </w:div>
    <w:div w:id="839975173">
      <w:bodyDiv w:val="1"/>
      <w:marLeft w:val="0"/>
      <w:marRight w:val="0"/>
      <w:marTop w:val="0"/>
      <w:marBottom w:val="0"/>
      <w:divBdr>
        <w:top w:val="none" w:sz="0" w:space="0" w:color="auto"/>
        <w:left w:val="none" w:sz="0" w:space="0" w:color="auto"/>
        <w:bottom w:val="none" w:sz="0" w:space="0" w:color="auto"/>
        <w:right w:val="none" w:sz="0" w:space="0" w:color="auto"/>
      </w:divBdr>
    </w:div>
    <w:div w:id="1297371144">
      <w:bodyDiv w:val="1"/>
      <w:marLeft w:val="0"/>
      <w:marRight w:val="0"/>
      <w:marTop w:val="0"/>
      <w:marBottom w:val="0"/>
      <w:divBdr>
        <w:top w:val="none" w:sz="0" w:space="0" w:color="auto"/>
        <w:left w:val="none" w:sz="0" w:space="0" w:color="auto"/>
        <w:bottom w:val="none" w:sz="0" w:space="0" w:color="auto"/>
        <w:right w:val="none" w:sz="0" w:space="0" w:color="auto"/>
      </w:divBdr>
    </w:div>
    <w:div w:id="1368917184">
      <w:bodyDiv w:val="1"/>
      <w:marLeft w:val="0"/>
      <w:marRight w:val="0"/>
      <w:marTop w:val="0"/>
      <w:marBottom w:val="0"/>
      <w:divBdr>
        <w:top w:val="none" w:sz="0" w:space="0" w:color="auto"/>
        <w:left w:val="none" w:sz="0" w:space="0" w:color="auto"/>
        <w:bottom w:val="none" w:sz="0" w:space="0" w:color="auto"/>
        <w:right w:val="none" w:sz="0" w:space="0" w:color="auto"/>
      </w:divBdr>
    </w:div>
    <w:div w:id="1480345380">
      <w:bodyDiv w:val="1"/>
      <w:marLeft w:val="0"/>
      <w:marRight w:val="0"/>
      <w:marTop w:val="0"/>
      <w:marBottom w:val="0"/>
      <w:divBdr>
        <w:top w:val="none" w:sz="0" w:space="0" w:color="auto"/>
        <w:left w:val="none" w:sz="0" w:space="0" w:color="auto"/>
        <w:bottom w:val="none" w:sz="0" w:space="0" w:color="auto"/>
        <w:right w:val="none" w:sz="0" w:space="0" w:color="auto"/>
      </w:divBdr>
    </w:div>
    <w:div w:id="1723677204">
      <w:bodyDiv w:val="1"/>
      <w:marLeft w:val="0"/>
      <w:marRight w:val="0"/>
      <w:marTop w:val="0"/>
      <w:marBottom w:val="0"/>
      <w:divBdr>
        <w:top w:val="none" w:sz="0" w:space="0" w:color="auto"/>
        <w:left w:val="none" w:sz="0" w:space="0" w:color="auto"/>
        <w:bottom w:val="none" w:sz="0" w:space="0" w:color="auto"/>
        <w:right w:val="none" w:sz="0" w:space="0" w:color="auto"/>
      </w:divBdr>
    </w:div>
    <w:div w:id="1804811161">
      <w:bodyDiv w:val="1"/>
      <w:marLeft w:val="0"/>
      <w:marRight w:val="0"/>
      <w:marTop w:val="0"/>
      <w:marBottom w:val="0"/>
      <w:divBdr>
        <w:top w:val="none" w:sz="0" w:space="0" w:color="auto"/>
        <w:left w:val="none" w:sz="0" w:space="0" w:color="auto"/>
        <w:bottom w:val="none" w:sz="0" w:space="0" w:color="auto"/>
        <w:right w:val="none" w:sz="0" w:space="0" w:color="auto"/>
      </w:divBdr>
    </w:div>
    <w:div w:id="1953659866">
      <w:bodyDiv w:val="1"/>
      <w:marLeft w:val="0"/>
      <w:marRight w:val="0"/>
      <w:marTop w:val="0"/>
      <w:marBottom w:val="0"/>
      <w:divBdr>
        <w:top w:val="none" w:sz="0" w:space="0" w:color="auto"/>
        <w:left w:val="none" w:sz="0" w:space="0" w:color="auto"/>
        <w:bottom w:val="none" w:sz="0" w:space="0" w:color="auto"/>
        <w:right w:val="none" w:sz="0" w:space="0" w:color="auto"/>
      </w:divBdr>
    </w:div>
    <w:div w:id="2076853934">
      <w:bodyDiv w:val="1"/>
      <w:marLeft w:val="0"/>
      <w:marRight w:val="0"/>
      <w:marTop w:val="0"/>
      <w:marBottom w:val="0"/>
      <w:divBdr>
        <w:top w:val="none" w:sz="0" w:space="0" w:color="auto"/>
        <w:left w:val="none" w:sz="0" w:space="0" w:color="auto"/>
        <w:bottom w:val="none" w:sz="0" w:space="0" w:color="auto"/>
        <w:right w:val="none" w:sz="0" w:space="0" w:color="auto"/>
      </w:divBdr>
      <w:divsChild>
        <w:div w:id="1689139394">
          <w:marLeft w:val="0"/>
          <w:marRight w:val="0"/>
          <w:marTop w:val="0"/>
          <w:marBottom w:val="300"/>
          <w:divBdr>
            <w:top w:val="none" w:sz="0" w:space="0" w:color="auto"/>
            <w:left w:val="none" w:sz="0" w:space="0" w:color="auto"/>
            <w:bottom w:val="none" w:sz="0" w:space="0" w:color="auto"/>
            <w:right w:val="none" w:sz="0" w:space="0" w:color="auto"/>
          </w:divBdr>
        </w:div>
      </w:divsChild>
    </w:div>
    <w:div w:id="2106921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hyperlink" Target="https://github.com/adafruit/Adafruit_Python_DHT" TargetMode="Externa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yperlink" Target="http://pmbook.ce.cmu.edu/" TargetMode="External"/><Relationship Id="rId42" Type="http://schemas.openxmlformats.org/officeDocument/2006/relationships/hyperlink" Target="https://github.com/joan2937/pigpio" TargetMode="External"/><Relationship Id="rId47" Type="http://schemas.openxmlformats.org/officeDocument/2006/relationships/hyperlink" Target="http://moodle.ariel.ac.il/course/view.php?id=322" TargetMode="External"/><Relationship Id="rId50" Type="http://schemas.openxmlformats.org/officeDocument/2006/relationships/hyperlink" Target="https://www.youtube.com/watch?v=27uJu_xae7I"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pmbook.ce.cmu.edu/11_Advanced_Scheduling_Techniques.html" TargetMode="External"/><Relationship Id="rId38" Type="http://schemas.openxmlformats.org/officeDocument/2006/relationships/hyperlink" Target="https://github.com/pubnub/pi-house" TargetMode="External"/><Relationship Id="rId46" Type="http://schemas.openxmlformats.org/officeDocument/2006/relationships/hyperlink" Target="https://www.youtube.com/watch?v=by_GR2tYN24http://moodle.ariel.ac.il/mod/assign/view.php&amp;t=15s"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https://github.com/larsimmisch/pyalsaaudi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hyperlink" Target="http://www.school.kotar.co.il/kotarapp/index/Book.aspx?nBookID=94920013" TargetMode="External"/><Relationship Id="rId40" Type="http://schemas.openxmlformats.org/officeDocument/2006/relationships/hyperlink" Target="https://github.com/larsimmisch/pyalsaaudio" TargetMode="External"/><Relationship Id="rId45" Type="http://schemas.openxmlformats.org/officeDocument/2006/relationships/hyperlink" Target="https://github.com/drorruss/Final_Project"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hyperlink" Target="https://en.wikipedia.org/wiki/Special:BookSources/0-13-731266-0" TargetMode="External"/><Relationship Id="rId49" Type="http://schemas.openxmlformats.org/officeDocument/2006/relationships/hyperlink" Target="https://youtu.be/s027fBoh96k" TargetMode="External"/><Relationship Id="rId10" Type="http://schemas.microsoft.com/office/2011/relationships/commentsExtended" Target="commentsExtended.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www.upfile.co.il/file/611049344.html"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en.wikipedia.org/wiki/International_Standard_Book_Number" TargetMode="External"/><Relationship Id="rId43" Type="http://schemas.openxmlformats.org/officeDocument/2006/relationships/hyperlink" Target="https://github.com/PyMySQL/PyMySQL" TargetMode="External"/><Relationship Id="rId48" Type="http://schemas.openxmlformats.org/officeDocument/2006/relationships/hyperlink" Target="https://www.youtube.com/watch?v=IHTnU1T8ETk&amp;t=181s" TargetMode="External"/><Relationship Id="rId8" Type="http://schemas.openxmlformats.org/officeDocument/2006/relationships/image" Target="media/image1.jpeg"/><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A36722-9D4B-4DC6-AF55-7CA5D00162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709</TotalTime>
  <Pages>24</Pages>
  <Words>2847</Words>
  <Characters>16233</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Dror</dc:creator>
  <cp:keywords/>
  <dc:description/>
  <cp:lastModifiedBy>Dror</cp:lastModifiedBy>
  <cp:revision>82</cp:revision>
  <dcterms:created xsi:type="dcterms:W3CDTF">2017-08-01T08:19:00Z</dcterms:created>
  <dcterms:modified xsi:type="dcterms:W3CDTF">2017-08-31T09:05:00Z</dcterms:modified>
</cp:coreProperties>
</file>